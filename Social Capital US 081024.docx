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F2EC54" w14:textId="77777777" w:rsidR="00036F72" w:rsidRPr="00057254" w:rsidRDefault="00036F72" w:rsidP="00036F72">
      <w:pPr>
        <w:spacing w:line="480" w:lineRule="auto"/>
        <w:rPr>
          <w:b/>
          <w:bCs/>
          <w:sz w:val="28"/>
          <w:szCs w:val="28"/>
        </w:rPr>
      </w:pPr>
      <w:r w:rsidRPr="00057254">
        <w:rPr>
          <w:b/>
          <w:bCs/>
          <w:sz w:val="28"/>
          <w:szCs w:val="28"/>
        </w:rPr>
        <w:t>Social Capital and Voting Behaviour</w:t>
      </w:r>
      <w:r>
        <w:rPr>
          <w:b/>
          <w:sz w:val="28"/>
        </w:rPr>
        <w:t xml:space="preserve"> in the United States</w:t>
      </w:r>
    </w:p>
    <w:p w14:paraId="079CE305" w14:textId="48ACE6EA" w:rsidR="00036F72" w:rsidRPr="005E7229" w:rsidRDefault="00036F72" w:rsidP="00036F72">
      <w:pPr>
        <w:spacing w:before="240" w:line="480" w:lineRule="auto"/>
        <w:rPr>
          <w:vertAlign w:val="superscript"/>
          <w:lang w:val="es-ES"/>
        </w:rPr>
      </w:pPr>
      <w:r w:rsidRPr="00057254">
        <w:rPr>
          <w:lang w:val="es-ES"/>
        </w:rPr>
        <w:t>Pedro Fierro</w:t>
      </w:r>
      <w:r>
        <w:rPr>
          <w:vertAlign w:val="superscript"/>
          <w:lang w:val="es-ES"/>
        </w:rPr>
        <w:t>1*</w:t>
      </w:r>
      <w:r w:rsidRPr="00057254">
        <w:rPr>
          <w:lang w:val="es-ES"/>
        </w:rPr>
        <w:t>, Andrés Rodríguez-Pose</w:t>
      </w:r>
      <w:r>
        <w:rPr>
          <w:vertAlign w:val="superscript"/>
          <w:lang w:val="es-ES"/>
        </w:rPr>
        <w:t>2</w:t>
      </w:r>
      <w:r>
        <w:rPr>
          <w:lang w:val="es-ES"/>
        </w:rPr>
        <w:t>,</w:t>
      </w:r>
      <w:r w:rsidRPr="00057254">
        <w:rPr>
          <w:lang w:val="es-ES"/>
        </w:rPr>
        <w:t xml:space="preserve"> Francisco Rowe</w:t>
      </w:r>
      <w:r>
        <w:rPr>
          <w:vertAlign w:val="superscript"/>
          <w:lang w:val="es-ES"/>
        </w:rPr>
        <w:t>3</w:t>
      </w:r>
      <w:r>
        <w:rPr>
          <w:lang w:val="es-ES"/>
        </w:rPr>
        <w:t xml:space="preserve"> and Ellen Helsper</w:t>
      </w:r>
      <w:r>
        <w:rPr>
          <w:vertAlign w:val="superscript"/>
          <w:lang w:val="es-ES"/>
        </w:rPr>
        <w:t>4</w:t>
      </w:r>
    </w:p>
    <w:p w14:paraId="35C434F3" w14:textId="43302173" w:rsidR="00036F72" w:rsidRDefault="00036F72" w:rsidP="00036F72">
      <w:pPr>
        <w:spacing w:before="240" w:line="480" w:lineRule="auto"/>
      </w:pPr>
      <w:r>
        <w:rPr>
          <w:vertAlign w:val="superscript"/>
        </w:rPr>
        <w:t xml:space="preserve">1 </w:t>
      </w:r>
      <w:r>
        <w:t xml:space="preserve">Business School, Adolfo Ibanez University, Viña del Mar, Chile. </w:t>
      </w:r>
    </w:p>
    <w:p w14:paraId="4B7ADFBF" w14:textId="217D87D3" w:rsidR="00036F72" w:rsidRDefault="00036F72" w:rsidP="00036F72">
      <w:pPr>
        <w:spacing w:line="480" w:lineRule="auto"/>
      </w:pPr>
      <w:r>
        <w:rPr>
          <w:vertAlign w:val="superscript"/>
        </w:rPr>
        <w:t xml:space="preserve">2 </w:t>
      </w:r>
      <w:r>
        <w:t>Department of Geography and Environment, London School of Economics and Political Science, London, United Kingdom.</w:t>
      </w:r>
    </w:p>
    <w:p w14:paraId="43E69062" w14:textId="0A77CBF2" w:rsidR="00036F72" w:rsidRDefault="00036F72" w:rsidP="00036F72">
      <w:pPr>
        <w:spacing w:line="480" w:lineRule="auto"/>
      </w:pPr>
      <w:r>
        <w:rPr>
          <w:vertAlign w:val="superscript"/>
        </w:rPr>
        <w:t xml:space="preserve">3 </w:t>
      </w:r>
      <w:r>
        <w:t>Geographic Data Science Lab, University of Liverpool, Liverpool, United Kingdom</w:t>
      </w:r>
    </w:p>
    <w:p w14:paraId="18A79225" w14:textId="7BC70B22" w:rsidR="00036F72" w:rsidRDefault="00036F72" w:rsidP="00036F72">
      <w:pPr>
        <w:spacing w:line="480" w:lineRule="auto"/>
      </w:pPr>
      <w:r>
        <w:rPr>
          <w:vertAlign w:val="superscript"/>
        </w:rPr>
        <w:t xml:space="preserve">4 </w:t>
      </w:r>
      <w:r>
        <w:t>Department of Media and Communication, London School of Economics and Political Science, London, United Kingdom.</w:t>
      </w:r>
    </w:p>
    <w:p w14:paraId="52296229" w14:textId="77777777" w:rsidR="00036F72" w:rsidRPr="00057254" w:rsidRDefault="00036F72" w:rsidP="00036F72">
      <w:pPr>
        <w:spacing w:line="480" w:lineRule="auto"/>
      </w:pPr>
    </w:p>
    <w:p w14:paraId="23625F68" w14:textId="13A83B05" w:rsidR="00036F72" w:rsidRPr="00036F72" w:rsidRDefault="00036F72" w:rsidP="00036F72">
      <w:pPr>
        <w:spacing w:line="480" w:lineRule="auto"/>
      </w:pPr>
      <w:r w:rsidRPr="00036F72">
        <w:t>* Corresponding Author: Business School, Adolfo Ibanez University, Padre Hurtado 750, Viña del Mar 25200000, Chile. pedro.fierro@uai.cl. ORCID: https://orcid.org/0000-0002-8910-9461</w:t>
      </w:r>
    </w:p>
    <w:p w14:paraId="00C62D01" w14:textId="77777777" w:rsidR="00036F72" w:rsidRDefault="00036F72" w:rsidP="00437C28">
      <w:pPr>
        <w:spacing w:line="480" w:lineRule="auto"/>
        <w:rPr>
          <w:b/>
          <w:bCs/>
          <w:sz w:val="28"/>
          <w:szCs w:val="28"/>
        </w:rPr>
      </w:pPr>
    </w:p>
    <w:p w14:paraId="56BD5E4F" w14:textId="62F277AC" w:rsidR="00036F72" w:rsidRPr="00036F72" w:rsidRDefault="00036F72" w:rsidP="00036F72">
      <w:pPr>
        <w:spacing w:line="480" w:lineRule="auto"/>
        <w:rPr>
          <w:b/>
          <w:bCs/>
        </w:rPr>
      </w:pPr>
      <w:r w:rsidRPr="00036F72">
        <w:rPr>
          <w:b/>
          <w:bCs/>
        </w:rPr>
        <w:t>Acknowledgment</w:t>
      </w:r>
      <w:r>
        <w:rPr>
          <w:b/>
          <w:bCs/>
        </w:rPr>
        <w:t>s</w:t>
      </w:r>
      <w:r w:rsidRPr="00036F72">
        <w:rPr>
          <w:b/>
          <w:bCs/>
        </w:rPr>
        <w:t>:</w:t>
      </w:r>
      <w:r>
        <w:rPr>
          <w:b/>
          <w:bCs/>
        </w:rPr>
        <w:t xml:space="preserve"> </w:t>
      </w:r>
      <w:r w:rsidRPr="00036F72">
        <w:t>This work was supported by FONDECYT project # 1231927 and the ANID-Millennium Science Initiative Program # NCS 2021_063</w:t>
      </w:r>
    </w:p>
    <w:p w14:paraId="2AEBFFAC" w14:textId="77777777" w:rsidR="00036F72" w:rsidRDefault="00036F72" w:rsidP="00437C28">
      <w:pPr>
        <w:spacing w:line="480" w:lineRule="auto"/>
        <w:rPr>
          <w:b/>
          <w:bCs/>
          <w:sz w:val="28"/>
          <w:szCs w:val="28"/>
        </w:rPr>
      </w:pPr>
    </w:p>
    <w:p w14:paraId="63333B8A" w14:textId="77777777" w:rsidR="00036F72" w:rsidRDefault="00036F72" w:rsidP="00437C28">
      <w:pPr>
        <w:spacing w:line="480" w:lineRule="auto"/>
        <w:rPr>
          <w:b/>
          <w:bCs/>
          <w:sz w:val="28"/>
          <w:szCs w:val="28"/>
        </w:rPr>
      </w:pPr>
    </w:p>
    <w:p w14:paraId="2C99CFF7" w14:textId="77777777" w:rsidR="00036F72" w:rsidRDefault="00036F72" w:rsidP="00437C28">
      <w:pPr>
        <w:spacing w:line="480" w:lineRule="auto"/>
        <w:rPr>
          <w:b/>
          <w:bCs/>
          <w:sz w:val="28"/>
          <w:szCs w:val="28"/>
        </w:rPr>
      </w:pPr>
    </w:p>
    <w:p w14:paraId="641DBFCF" w14:textId="77777777" w:rsidR="00036F72" w:rsidRDefault="00036F72" w:rsidP="00437C28">
      <w:pPr>
        <w:spacing w:line="480" w:lineRule="auto"/>
        <w:rPr>
          <w:b/>
          <w:bCs/>
          <w:sz w:val="28"/>
          <w:szCs w:val="28"/>
        </w:rPr>
      </w:pPr>
    </w:p>
    <w:p w14:paraId="105F20D5" w14:textId="77777777" w:rsidR="00036F72" w:rsidRDefault="00036F72" w:rsidP="00437C28">
      <w:pPr>
        <w:spacing w:line="480" w:lineRule="auto"/>
        <w:rPr>
          <w:b/>
          <w:bCs/>
          <w:sz w:val="28"/>
          <w:szCs w:val="28"/>
        </w:rPr>
      </w:pPr>
    </w:p>
    <w:p w14:paraId="10CDB639" w14:textId="77777777" w:rsidR="00036F72" w:rsidRDefault="00036F72" w:rsidP="00437C28">
      <w:pPr>
        <w:spacing w:line="480" w:lineRule="auto"/>
        <w:rPr>
          <w:b/>
          <w:bCs/>
          <w:sz w:val="28"/>
          <w:szCs w:val="28"/>
        </w:rPr>
      </w:pPr>
    </w:p>
    <w:p w14:paraId="75039BAE" w14:textId="77777777" w:rsidR="00036F72" w:rsidRDefault="00036F72" w:rsidP="00437C28">
      <w:pPr>
        <w:spacing w:line="480" w:lineRule="auto"/>
        <w:rPr>
          <w:b/>
          <w:bCs/>
          <w:sz w:val="28"/>
          <w:szCs w:val="28"/>
        </w:rPr>
      </w:pPr>
    </w:p>
    <w:p w14:paraId="087F9728" w14:textId="77777777" w:rsidR="00036F72" w:rsidRDefault="00036F72" w:rsidP="00437C28">
      <w:pPr>
        <w:spacing w:line="480" w:lineRule="auto"/>
        <w:rPr>
          <w:b/>
          <w:bCs/>
          <w:sz w:val="28"/>
          <w:szCs w:val="28"/>
        </w:rPr>
      </w:pPr>
    </w:p>
    <w:p w14:paraId="5BC982BE" w14:textId="4C4B86CF" w:rsidR="006C5F9C" w:rsidRPr="00057254" w:rsidRDefault="002A5DE2" w:rsidP="00437C28">
      <w:pPr>
        <w:spacing w:line="480" w:lineRule="auto"/>
        <w:rPr>
          <w:b/>
          <w:bCs/>
          <w:sz w:val="28"/>
          <w:szCs w:val="28"/>
        </w:rPr>
      </w:pPr>
      <w:r w:rsidRPr="00057254">
        <w:rPr>
          <w:b/>
          <w:bCs/>
          <w:sz w:val="28"/>
          <w:szCs w:val="28"/>
        </w:rPr>
        <w:lastRenderedPageBreak/>
        <w:t>Social Capital</w:t>
      </w:r>
      <w:r w:rsidR="006C5F9C" w:rsidRPr="00057254">
        <w:rPr>
          <w:b/>
          <w:bCs/>
          <w:sz w:val="28"/>
          <w:szCs w:val="28"/>
        </w:rPr>
        <w:t xml:space="preserve"> and Voting </w:t>
      </w:r>
      <w:r w:rsidR="00CB5796" w:rsidRPr="00057254">
        <w:rPr>
          <w:b/>
          <w:bCs/>
          <w:sz w:val="28"/>
          <w:szCs w:val="28"/>
        </w:rPr>
        <w:t>Behaviour</w:t>
      </w:r>
      <w:r w:rsidR="006953A3">
        <w:rPr>
          <w:b/>
          <w:sz w:val="28"/>
        </w:rPr>
        <w:t xml:space="preserve"> in the United States</w:t>
      </w:r>
    </w:p>
    <w:p w14:paraId="552A0868" w14:textId="3C04FCE0" w:rsidR="009D13E0" w:rsidRPr="00057254" w:rsidRDefault="009D13E0" w:rsidP="00437C28">
      <w:pPr>
        <w:spacing w:before="240" w:line="480" w:lineRule="auto"/>
        <w:rPr>
          <w:b/>
          <w:bCs/>
        </w:rPr>
      </w:pPr>
      <w:r w:rsidRPr="00057254">
        <w:rPr>
          <w:b/>
          <w:bCs/>
        </w:rPr>
        <w:t>Abstract</w:t>
      </w:r>
    </w:p>
    <w:p w14:paraId="1815A276" w14:textId="4D715575" w:rsidR="005A0CFE" w:rsidRPr="00057254" w:rsidRDefault="006953A3" w:rsidP="004A7914">
      <w:pPr>
        <w:spacing w:before="240" w:line="480" w:lineRule="auto"/>
      </w:pPr>
      <w:r w:rsidRPr="006953A3">
        <w:t>Social</w:t>
      </w:r>
      <w:r w:rsidR="003E3429" w:rsidRPr="00057254">
        <w:t xml:space="preserve"> capital has traditionally been </w:t>
      </w:r>
      <w:r w:rsidRPr="006953A3">
        <w:t>viewed</w:t>
      </w:r>
      <w:r w:rsidR="003E3429" w:rsidRPr="00057254">
        <w:t xml:space="preserve"> as a </w:t>
      </w:r>
      <w:r>
        <w:t xml:space="preserve">fundamental driver </w:t>
      </w:r>
      <w:r w:rsidRPr="006953A3">
        <w:t xml:space="preserve">of democratic </w:t>
      </w:r>
      <w:r w:rsidR="003E3429" w:rsidRPr="00057254">
        <w:t>vitality</w:t>
      </w:r>
      <w:r w:rsidRPr="006953A3">
        <w:t>. However,</w:t>
      </w:r>
      <w:r w:rsidR="003E3429" w:rsidRPr="00057254">
        <w:t xml:space="preserve"> since the </w:t>
      </w:r>
      <w:r w:rsidR="00591E5B">
        <w:t>late</w:t>
      </w:r>
      <w:r w:rsidR="003E3429" w:rsidRPr="00057254">
        <w:t>-20th century</w:t>
      </w:r>
      <w:r w:rsidRPr="006953A3">
        <w:t>, it has been suggested</w:t>
      </w:r>
      <w:r w:rsidR="003E3429" w:rsidRPr="00057254">
        <w:t xml:space="preserve"> that </w:t>
      </w:r>
      <w:r w:rsidRPr="006953A3">
        <w:t xml:space="preserve">social capital </w:t>
      </w:r>
      <w:r w:rsidR="003E3429" w:rsidRPr="00057254">
        <w:t xml:space="preserve">may </w:t>
      </w:r>
      <w:r w:rsidRPr="006953A3">
        <w:t>also have adverse effects, potentially fostering</w:t>
      </w:r>
      <w:r w:rsidR="003E3429" w:rsidRPr="00057254">
        <w:t xml:space="preserve"> totalitarian and populist ideologies. </w:t>
      </w:r>
      <w:r w:rsidRPr="006953A3">
        <w:t>This</w:t>
      </w:r>
      <w:r>
        <w:t xml:space="preserve"> paper</w:t>
      </w:r>
      <w:r w:rsidR="003E3429" w:rsidRPr="00057254">
        <w:t xml:space="preserve"> </w:t>
      </w:r>
      <w:r w:rsidR="0040774E">
        <w:t>examines the political implications of two different types of social capital —bonding social capital and bridging social capital—, using the 2016 and 2020 U.S. presidential elections</w:t>
      </w:r>
      <w:r w:rsidR="003E3429" w:rsidRPr="00057254">
        <w:t xml:space="preserve"> as </w:t>
      </w:r>
      <w:r w:rsidR="00E6071B" w:rsidRPr="00057254">
        <w:t xml:space="preserve">a </w:t>
      </w:r>
      <w:r w:rsidR="003E3429" w:rsidRPr="00057254">
        <w:t>case stud</w:t>
      </w:r>
      <w:r w:rsidR="00E6071B" w:rsidRPr="00057254">
        <w:t>y</w:t>
      </w:r>
      <w:r w:rsidRPr="006953A3">
        <w:t xml:space="preserve">.  By examining </w:t>
      </w:r>
      <w:r>
        <w:t xml:space="preserve">at </w:t>
      </w:r>
      <w:r w:rsidR="0040774E">
        <w:t xml:space="preserve">the </w:t>
      </w:r>
      <w:r>
        <w:t>county level</w:t>
      </w:r>
      <w:r w:rsidRPr="006953A3">
        <w:t>, we find that the impact</w:t>
      </w:r>
      <w:r w:rsidR="003E3429" w:rsidRPr="00057254">
        <w:t xml:space="preserve"> of social capital on </w:t>
      </w:r>
      <w:r w:rsidR="00235601" w:rsidRPr="00057254">
        <w:t>antisystem</w:t>
      </w:r>
      <w:r w:rsidR="003E3429" w:rsidRPr="00057254">
        <w:t xml:space="preserve"> </w:t>
      </w:r>
      <w:r w:rsidRPr="006953A3">
        <w:t>voting behaviour</w:t>
      </w:r>
      <w:r w:rsidR="003E3429" w:rsidRPr="00057254">
        <w:t xml:space="preserve"> is contingent upon the type of social capital</w:t>
      </w:r>
      <w:r w:rsidRPr="006953A3">
        <w:t xml:space="preserve"> involved</w:t>
      </w:r>
      <w:r w:rsidR="003E3429" w:rsidRPr="00057254">
        <w:t xml:space="preserve">. Bonding social capital, characterised by </w:t>
      </w:r>
      <w:r w:rsidRPr="006953A3">
        <w:t>close</w:t>
      </w:r>
      <w:r w:rsidR="003E3429" w:rsidRPr="00057254">
        <w:t xml:space="preserve">-knit, homogeneous networks, is positively </w:t>
      </w:r>
      <w:r w:rsidRPr="006953A3">
        <w:t>correlated</w:t>
      </w:r>
      <w:r w:rsidR="003E3429" w:rsidRPr="00057254">
        <w:t xml:space="preserve"> with </w:t>
      </w:r>
      <w:r w:rsidR="005E7229">
        <w:t xml:space="preserve">antisystem behaviours, as proxied by the </w:t>
      </w:r>
      <w:r>
        <w:t>additional</w:t>
      </w:r>
      <w:r w:rsidR="005E7229">
        <w:t xml:space="preserve"> electoral</w:t>
      </w:r>
      <w:r>
        <w:t xml:space="preserve"> </w:t>
      </w:r>
      <w:r w:rsidR="003E3429" w:rsidRPr="00057254">
        <w:t xml:space="preserve">support for </w:t>
      </w:r>
      <w:r>
        <w:t>Donald Trump</w:t>
      </w:r>
      <w:r w:rsidRPr="006953A3">
        <w:t>. In contrast,</w:t>
      </w:r>
      <w:r w:rsidR="003E3429" w:rsidRPr="00057254">
        <w:t xml:space="preserve"> bridging social capital, which </w:t>
      </w:r>
      <w:r w:rsidRPr="006953A3">
        <w:t>involves</w:t>
      </w:r>
      <w:r w:rsidR="003E3429" w:rsidRPr="00057254">
        <w:t xml:space="preserve"> connections across diverse social groups, </w:t>
      </w:r>
      <w:r w:rsidRPr="006953A3">
        <w:t>shows</w:t>
      </w:r>
      <w:r w:rsidR="003E3429" w:rsidRPr="00057254">
        <w:t xml:space="preserve"> a negative </w:t>
      </w:r>
      <w:r w:rsidRPr="006953A3">
        <w:t>correlation. Furthermore, our analysis</w:t>
      </w:r>
      <w:r w:rsidR="003E3429" w:rsidRPr="00057254">
        <w:t xml:space="preserve"> reveals a complex </w:t>
      </w:r>
      <w:r w:rsidRPr="006953A3">
        <w:t>interaction between</w:t>
      </w:r>
      <w:r w:rsidR="003E3429" w:rsidRPr="00057254">
        <w:t xml:space="preserve"> economic and demographic </w:t>
      </w:r>
      <w:r w:rsidRPr="006953A3">
        <w:t>changes</w:t>
      </w:r>
      <w:r w:rsidR="003E3429" w:rsidRPr="00057254">
        <w:t xml:space="preserve">, social integration, and political </w:t>
      </w:r>
      <w:r w:rsidRPr="006953A3">
        <w:t>tendencies</w:t>
      </w:r>
      <w:r>
        <w:t xml:space="preserve"> in a period of</w:t>
      </w:r>
      <w:r w:rsidR="003E3429" w:rsidRPr="00057254">
        <w:t xml:space="preserve"> economic </w:t>
      </w:r>
      <w:r>
        <w:t>transition.</w:t>
      </w:r>
      <w:r w:rsidR="003E3429" w:rsidRPr="00057254">
        <w:t xml:space="preserve"> These findings </w:t>
      </w:r>
      <w:r w:rsidRPr="006953A3">
        <w:t>underscore</w:t>
      </w:r>
      <w:r w:rsidR="003E3429" w:rsidRPr="00057254">
        <w:t xml:space="preserve"> the </w:t>
      </w:r>
      <w:r w:rsidRPr="006953A3">
        <w:t>multifaceted</w:t>
      </w:r>
      <w:r w:rsidR="003E3429" w:rsidRPr="00057254">
        <w:t xml:space="preserve"> nature of social capital</w:t>
      </w:r>
      <w:r w:rsidRPr="006953A3">
        <w:t xml:space="preserve"> and</w:t>
      </w:r>
      <w:r w:rsidR="003E3429" w:rsidRPr="00057254">
        <w:t xml:space="preserve"> its </w:t>
      </w:r>
      <w:r w:rsidRPr="006953A3">
        <w:t>critical role</w:t>
      </w:r>
      <w:r w:rsidR="003E3429" w:rsidRPr="00057254">
        <w:t xml:space="preserve"> in </w:t>
      </w:r>
      <w:r w:rsidRPr="006953A3">
        <w:t>understanding</w:t>
      </w:r>
      <w:r w:rsidR="003E3429" w:rsidRPr="00057254">
        <w:t xml:space="preserve"> its origins and effects.</w:t>
      </w:r>
      <w:r>
        <w:t xml:space="preserve"> </w:t>
      </w:r>
    </w:p>
    <w:p w14:paraId="7B8102D5" w14:textId="69B5372C" w:rsidR="007C4473" w:rsidRPr="004A7914" w:rsidRDefault="00860806" w:rsidP="00437C28">
      <w:pPr>
        <w:spacing w:before="240" w:line="480" w:lineRule="auto"/>
        <w:rPr>
          <w:rFonts w:ascii="Aptos" w:hAnsi="Aptos"/>
          <w:sz w:val="22"/>
          <w14:ligatures w14:val="standardContextual"/>
        </w:rPr>
      </w:pPr>
      <w:r w:rsidRPr="00057254">
        <w:rPr>
          <w:b/>
          <w:bCs/>
        </w:rPr>
        <w:t>Keywords:</w:t>
      </w:r>
      <w:r w:rsidRPr="00057254">
        <w:t xml:space="preserve"> Social capital; geography of discontent; anti-establishment; territorial inequalities</w:t>
      </w:r>
    </w:p>
    <w:p w14:paraId="715CCFE3" w14:textId="3BC65C15" w:rsidR="00437C28" w:rsidRPr="00057254" w:rsidRDefault="00437C28" w:rsidP="00437C28">
      <w:pPr>
        <w:spacing w:line="480" w:lineRule="auto"/>
        <w:rPr>
          <w:rFonts w:eastAsiaTheme="minorHAnsi"/>
          <w:b/>
          <w:bCs/>
          <w:kern w:val="2"/>
          <w:lang w:eastAsia="en-US"/>
          <w14:ligatures w14:val="standardContextual"/>
        </w:rPr>
      </w:pPr>
    </w:p>
    <w:p w14:paraId="52321FA0" w14:textId="77777777" w:rsidR="00437C28" w:rsidRPr="00057254" w:rsidRDefault="00437C28">
      <w:pPr>
        <w:rPr>
          <w:rFonts w:eastAsiaTheme="minorHAnsi"/>
          <w:b/>
          <w:bCs/>
          <w:kern w:val="2"/>
          <w:lang w:eastAsia="en-US"/>
          <w14:ligatures w14:val="standardContextual"/>
        </w:rPr>
      </w:pPr>
      <w:r w:rsidRPr="00057254">
        <w:rPr>
          <w:b/>
          <w:bCs/>
        </w:rPr>
        <w:br w:type="page"/>
      </w:r>
    </w:p>
    <w:p w14:paraId="7721226E" w14:textId="51234C47" w:rsidR="00860806" w:rsidRPr="004A7914" w:rsidRDefault="00860806" w:rsidP="00437C28">
      <w:pPr>
        <w:pStyle w:val="ListParagraph"/>
        <w:numPr>
          <w:ilvl w:val="0"/>
          <w:numId w:val="5"/>
        </w:numPr>
        <w:spacing w:line="480" w:lineRule="auto"/>
        <w:rPr>
          <w:b/>
        </w:rPr>
      </w:pPr>
      <w:r w:rsidRPr="00057254">
        <w:rPr>
          <w:rFonts w:ascii="Times New Roman" w:hAnsi="Times New Roman" w:cs="Times New Roman"/>
          <w:b/>
          <w:bCs/>
        </w:rPr>
        <w:lastRenderedPageBreak/>
        <w:t>INTRODUCTION</w:t>
      </w:r>
    </w:p>
    <w:p w14:paraId="78DF3D3F" w14:textId="556BB8A6" w:rsidR="0077464D" w:rsidRPr="00CA03AB" w:rsidRDefault="007618B3" w:rsidP="00CA03AB">
      <w:pPr>
        <w:spacing w:before="120" w:line="480" w:lineRule="auto"/>
      </w:pPr>
      <w:r w:rsidRPr="00CA03AB">
        <w:t xml:space="preserve">Social capital has </w:t>
      </w:r>
      <w:r w:rsidR="003A2550" w:rsidRPr="00CA03AB">
        <w:t>long</w:t>
      </w:r>
      <w:r w:rsidRPr="00CA03AB">
        <w:t xml:space="preserve"> been recognised as a crucial </w:t>
      </w:r>
      <w:r w:rsidR="003A2550" w:rsidRPr="00CA03AB">
        <w:t>element</w:t>
      </w:r>
      <w:r w:rsidRPr="00CA03AB">
        <w:t xml:space="preserve"> in assessing the</w:t>
      </w:r>
      <w:r w:rsidR="006953A3" w:rsidRPr="00CA03AB">
        <w:t xml:space="preserve"> health and</w:t>
      </w:r>
      <w:r w:rsidRPr="00CA03AB">
        <w:t xml:space="preserve"> vitality of democratic systems and </w:t>
      </w:r>
      <w:r w:rsidR="003A2550" w:rsidRPr="00CA03AB">
        <w:t>society</w:t>
      </w:r>
      <w:r w:rsidR="006953A3" w:rsidRPr="00CA03AB">
        <w:t xml:space="preserve"> at large</w:t>
      </w:r>
      <w:r w:rsidR="003A2550" w:rsidRPr="00CA03AB">
        <w:t xml:space="preserve">. </w:t>
      </w:r>
      <w:r w:rsidR="006953A3" w:rsidRPr="00CA03AB">
        <w:t>In recent years, c</w:t>
      </w:r>
      <w:r w:rsidR="003A2550" w:rsidRPr="00CA03AB">
        <w:t>oncerns have grown</w:t>
      </w:r>
      <w:r w:rsidRPr="00CA03AB">
        <w:t xml:space="preserve"> over </w:t>
      </w:r>
      <w:r w:rsidR="006953A3" w:rsidRPr="00CA03AB">
        <w:t xml:space="preserve">the health of democracy as voters across the democratic world increasingly turn to populist and/or anti-options. </w:t>
      </w:r>
      <w:r w:rsidR="0077464D" w:rsidRPr="00CA03AB">
        <w:t xml:space="preserve">In electoral terms, social capital has been viewed as a catalyst for political engagement and voting behaviours, primarily through its influence on civic participation and trust </w:t>
      </w:r>
      <w:r w:rsidR="00C400FE">
        <w:fldChar w:fldCharType="begin"/>
      </w:r>
      <w:r w:rsidR="00C400FE">
        <w:instrText xml:space="preserve"> ADDIN ZOTERO_ITEM CSL_CITATION {"citationID":"NtyJgBHj","properties":{"formattedCitation":"(Coleman, 1988; Putnam, 1995, 2000)","plainCitation":"(Coleman, 1988; Putnam, 1995, 2000)","noteIndex":0},"citationItems":[{"id":497,"uris":["http://zotero.org/users/3528215/items/GGP8NAK5"],"itemData":{"id":497,"type":"article-journal","abstract":"In this paper, the concept of social capital is introduced and illustrated, its forms are described, the social structural conditions under which it arises are examined, and it is used in an analysis of dropouts from high school. Use of the concept of social capital is part of a general theoretical strategy discussed in the paper: taking rational action as a starting point but rejecting the extreme individualistic premises that often accompany it. The conception of social capital as a resource for action is one way of introducing social structure into the rational action paradigm. Three forms of social capital are examined: obligations and expectations, information channels, and social norms. The role of closure in the social structure in facilitating the first and third of these forms of social capital is described. An analysis of the effect of the lack of social capital available to high school sophomores on dropping out of school before graduation is carried out. The effect of social capital within the family and in the community outside the family is examined.","archive":"JSTOR","container-title":"American Journal of Sociology","ISSN":"00029602, 15375390","note":"publisher: University of Chicago Press","page":"S95-S120","title":"Social Capital in the Creation of Human Capital","volume":"94","author":[{"family":"Coleman","given":"James S."}],"issued":{"date-parts":[["1988"]]},"citation-key":"coleman1988"}},{"id":341,"uris":["http://zotero.org/users/3528215/items/UQM7RZKF"],"itemData":{"id":341,"type":"article-journal","container-title":"PS: Political Science and Politics","DOI":"10.2307/420517","ISSN":"10490965, 15375935","issue":"4","journalAbbreviation":"PS: Political Science and Politics","page":"664-683","title":"Tuning In, Tuning Out: The Strange Disappearance of Social Capital in America","volume":"28","author":[{"family":"Putnam","given":"Robert D."}],"issued":{"date-parts":[["1995"]]},"citation-key":"putnam1995"}},{"id":1667,"uris":["http://zotero.org/users/3528215/items/S5RQX8MB"],"itemData":{"id":1667,"type":"book","event-place":"New York","publisher":"Simon &amp; Schuster","publisher-place":"New York","title":"Bowling Alone: The Collapse and Revival of American Community","author":[{"family":"Putnam","given":"Robert D."}],"issued":{"date-parts":[["2000"]]},"citation-key":"putnam2000"}}],"schema":"https://github.com/citation-style-language/schema/raw/master/csl-citation.json"} </w:instrText>
      </w:r>
      <w:r w:rsidR="00C400FE">
        <w:fldChar w:fldCharType="separate"/>
      </w:r>
      <w:r w:rsidR="00C400FE">
        <w:rPr>
          <w:noProof/>
        </w:rPr>
        <w:t>(Coleman, 1988; Putnam, 1995, 2000)</w:t>
      </w:r>
      <w:r w:rsidR="00C400FE">
        <w:fldChar w:fldCharType="end"/>
      </w:r>
      <w:r w:rsidR="0077464D" w:rsidRPr="00CA03AB">
        <w:t>. Yet, although social capital is typically seen as a positive counterforce against populist movements, some studies have highlighted its dual nature, suggesting that under certain conditions, high levels of social capital might foster anti-establishment sentiments</w:t>
      </w:r>
      <w:r w:rsidR="00C400FE">
        <w:t xml:space="preserve"> </w:t>
      </w:r>
      <w:r w:rsidR="00C400FE">
        <w:fldChar w:fldCharType="begin"/>
      </w:r>
      <w:r w:rsidR="00C400FE">
        <w:instrText xml:space="preserve"> ADDIN ZOTERO_ITEM CSL_CITATION {"citationID":"vAvQWdjR","properties":{"formattedCitation":"(Fitzgerald &amp; Lawrence, 2011; Rodr\\uc0\\u237{}guez-Pose et al., 2021)","plainCitation":"(Fitzgerald &amp; Lawrence, 2011; Rodríguez-Pose et al., 2021)","noteIndex":0},"citationItems":[{"id":1615,"uris":["http://zotero.org/users/3528215/items/2RDK7TSB"],"itemData":{"id":1615,"type":"article-journal","abstract":"Radical right parties have become effective electoral competitors in many parts of Western Europe yet failed to achieve success in others. Much recent scholarship seeks to understand variation in radical right support. Here, we argue that local social cohesion boosts these parties’ vote shares. We use Swiss census data at the municipal level to measure local cohesion, drawing on indicators of residents’ commuting patterns, linguistic similarities and home ownership. Regression analysis shows that social cohesion is a positive predictor of local level support for the Swiss People’s Party, but not for any other major party. Hierarchical logit models combining aggregate cohesion measures with survey data demonstrate this contextual effect on individuals’ vote choices.","container-title":"Electoral Studies","DOI":"10.1016/j.electstud.2011.08.004","ISSN":"0261-3794","issue":"4","journalAbbreviation":"Electoral Studies","page":"834-847","title":"Local cohesion and radical right support: The case of the Swiss People’s Party","volume":"30","author":[{"family":"Fitzgerald","given":"Jennifer"},{"family":"Lawrence","given":"Duncan"}],"issued":{"date-parts":[["2011",12,1]]},"citation-key":"fitzgerald2011"}},{"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C400FE">
        <w:fldChar w:fldCharType="separate"/>
      </w:r>
      <w:r w:rsidR="00C400FE" w:rsidRPr="00C400FE">
        <w:t>(Fitzgerald &amp; Lawrence, 2011; Rodríguez-Pose et al., 2021)</w:t>
      </w:r>
      <w:r w:rsidR="00C400FE">
        <w:fldChar w:fldCharType="end"/>
      </w:r>
      <w:r w:rsidR="0077464D" w:rsidRPr="00CA03AB">
        <w:t xml:space="preserve">, and could be at the centre of the rise of the populist wave gripping many Western countries. </w:t>
      </w:r>
    </w:p>
    <w:p w14:paraId="57F99DAD" w14:textId="76F571FD" w:rsidR="00AB5846" w:rsidRPr="00057254" w:rsidRDefault="0077464D" w:rsidP="00324405">
      <w:pPr>
        <w:spacing w:line="480" w:lineRule="auto"/>
        <w:ind w:firstLine="357"/>
      </w:pPr>
      <w:r w:rsidRPr="00CA03AB">
        <w:t>Foundational</w:t>
      </w:r>
      <w:r w:rsidR="00AB5846" w:rsidRPr="00057254">
        <w:t xml:space="preserve"> studies of social capital</w:t>
      </w:r>
      <w:r w:rsidRPr="00CA03AB">
        <w:t xml:space="preserve"> reveal</w:t>
      </w:r>
      <w:r w:rsidR="00AB5846" w:rsidRPr="00057254">
        <w:t xml:space="preserve"> that the concept extends beyond a single dimension</w:t>
      </w:r>
      <w:r w:rsidRPr="00CA03AB">
        <w:t>, comprising a variety</w:t>
      </w:r>
      <w:r w:rsidR="00AB5846" w:rsidRPr="00057254">
        <w:t xml:space="preserve"> of indicators that impact </w:t>
      </w:r>
      <w:r w:rsidRPr="00CA03AB">
        <w:t>different</w:t>
      </w:r>
      <w:r w:rsidR="00AB5846" w:rsidRPr="00057254">
        <w:t xml:space="preserve"> aspects of social capital. This research adopts </w:t>
      </w:r>
      <w:r w:rsidR="00C400FE">
        <w:t>the well-known</w:t>
      </w:r>
      <w:r w:rsidRPr="00CA03AB">
        <w:t xml:space="preserve"> </w:t>
      </w:r>
      <w:r w:rsidR="00AB5846" w:rsidRPr="00057254">
        <w:t>distinction between bonding and bridging social capital, hypothesi</w:t>
      </w:r>
      <w:r w:rsidR="007C4473" w:rsidRPr="00057254">
        <w:t>s</w:t>
      </w:r>
      <w:r w:rsidR="00AB5846" w:rsidRPr="00057254">
        <w:t xml:space="preserve">ing that each type </w:t>
      </w:r>
      <w:r w:rsidRPr="00CA03AB">
        <w:t xml:space="preserve">of social capital </w:t>
      </w:r>
      <w:r w:rsidR="00AB5846" w:rsidRPr="00057254">
        <w:t xml:space="preserve">has distinct effects on </w:t>
      </w:r>
      <w:r w:rsidRPr="00CA03AB">
        <w:t>voting preferences of individuals.</w:t>
      </w:r>
      <w:r w:rsidR="00AB5846" w:rsidRPr="00057254">
        <w:t xml:space="preserve"> The aim is to explore the roles of different </w:t>
      </w:r>
      <w:r w:rsidRPr="00CA03AB">
        <w:t xml:space="preserve">forms of </w:t>
      </w:r>
      <w:r w:rsidR="00AB5846" w:rsidRPr="00057254">
        <w:t xml:space="preserve">social capital in either reinforcing or undermining </w:t>
      </w:r>
      <w:r w:rsidR="004E6725">
        <w:t xml:space="preserve">electoral </w:t>
      </w:r>
      <w:r w:rsidR="00AB5846" w:rsidRPr="00057254">
        <w:t xml:space="preserve">support for </w:t>
      </w:r>
      <w:r w:rsidR="009E288A">
        <w:t>anti-establishment</w:t>
      </w:r>
      <w:r w:rsidR="00AB5846" w:rsidRPr="00057254">
        <w:t xml:space="preserve"> narratives in </w:t>
      </w:r>
      <w:r w:rsidRPr="00CA03AB">
        <w:t>specific</w:t>
      </w:r>
      <w:r w:rsidR="00AB5846" w:rsidRPr="00057254">
        <w:t xml:space="preserve"> settings.</w:t>
      </w:r>
      <w:r w:rsidRPr="00CA03AB">
        <w:t xml:space="preserve">  </w:t>
      </w:r>
    </w:p>
    <w:p w14:paraId="036A8FCA" w14:textId="2B67559B" w:rsidR="00185545" w:rsidRPr="00CA03AB" w:rsidRDefault="003A2550" w:rsidP="00324405">
      <w:pPr>
        <w:spacing w:line="480" w:lineRule="auto"/>
        <w:ind w:firstLine="357"/>
      </w:pPr>
      <w:r w:rsidRPr="00CA03AB">
        <w:t>Drawing on</w:t>
      </w:r>
      <w:r w:rsidR="007618B3" w:rsidRPr="00CA03AB">
        <w:t xml:space="preserve"> data from </w:t>
      </w:r>
      <w:r w:rsidRPr="00CA03AB">
        <w:t xml:space="preserve">the </w:t>
      </w:r>
      <w:r w:rsidR="007618B3" w:rsidRPr="00CA03AB">
        <w:t xml:space="preserve">META </w:t>
      </w:r>
      <w:r w:rsidRPr="00CA03AB">
        <w:t xml:space="preserve">database </w:t>
      </w:r>
      <w:r w:rsidR="007618B3" w:rsidRPr="00CA03AB">
        <w:t xml:space="preserve">and </w:t>
      </w:r>
      <w:r w:rsidRPr="00CA03AB">
        <w:t xml:space="preserve">employing the </w:t>
      </w:r>
      <w:r w:rsidR="007618B3" w:rsidRPr="00CA03AB">
        <w:t xml:space="preserve">methodologies </w:t>
      </w:r>
      <w:r w:rsidRPr="00CA03AB">
        <w:t>recently developed</w:t>
      </w:r>
      <w:r w:rsidR="007618B3" w:rsidRPr="00CA03AB">
        <w:t xml:space="preserve"> by Chetty et al. </w:t>
      </w:r>
      <w:r w:rsidR="00C400FE">
        <w:fldChar w:fldCharType="begin"/>
      </w:r>
      <w:r w:rsidR="00C400FE">
        <w:instrText xml:space="preserve"> ADDIN ZOTERO_ITEM CSL_CITATION {"citationID":"VjLOqT4Y","properties":{"formattedCitation":"(Chetty et al., 2022a, 2022b)","plainCitation":"(Chetty et al., 2022a, 2022b)","noteIndex":0},"citationItems":[{"id":492,"uris":["http://zotero.org/users/3528215/items/4ULW9B96"],"itemData":{"id":492,"type":"article-journal","abstract":"Social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C400FE">
        <w:fldChar w:fldCharType="separate"/>
      </w:r>
      <w:r w:rsidR="00C400FE">
        <w:rPr>
          <w:noProof/>
        </w:rPr>
        <w:t>(Chetty et al., 2022a, 2022b)</w:t>
      </w:r>
      <w:r w:rsidR="00C400FE">
        <w:fldChar w:fldCharType="end"/>
      </w:r>
      <w:r w:rsidR="007618B3" w:rsidRPr="00CA03AB">
        <w:t>,</w:t>
      </w:r>
      <w:r w:rsidR="0077464D" w:rsidRPr="00CA03AB">
        <w:t xml:space="preserve"> we conceptualise </w:t>
      </w:r>
      <w:r w:rsidR="007618B3" w:rsidRPr="00CA03AB">
        <w:t xml:space="preserve">social capital across three dimensions: </w:t>
      </w:r>
      <w:r w:rsidR="0077464D" w:rsidRPr="00CA03AB">
        <w:t xml:space="preserve">a) </w:t>
      </w:r>
      <w:r w:rsidR="007618B3" w:rsidRPr="00CA03AB">
        <w:t xml:space="preserve">social connectedness, </w:t>
      </w:r>
      <w:r w:rsidRPr="00CA03AB">
        <w:t xml:space="preserve">which gauges interactions among individuals from diverse socioeconomic backgrounds; </w:t>
      </w:r>
      <w:r w:rsidR="0077464D" w:rsidRPr="00CA03AB">
        <w:t xml:space="preserve">b) </w:t>
      </w:r>
      <w:r w:rsidR="007618B3" w:rsidRPr="00CA03AB">
        <w:t xml:space="preserve">social cohesion, </w:t>
      </w:r>
      <w:r w:rsidRPr="00CA03AB">
        <w:t xml:space="preserve">which is characterised by clusters of friendships and social networks; </w:t>
      </w:r>
      <w:r w:rsidR="007618B3" w:rsidRPr="00CA03AB">
        <w:t xml:space="preserve">and </w:t>
      </w:r>
      <w:r w:rsidR="0077464D" w:rsidRPr="00CA03AB">
        <w:t xml:space="preserve">c) </w:t>
      </w:r>
      <w:r w:rsidR="007618B3" w:rsidRPr="00CA03AB">
        <w:t>civic engagement</w:t>
      </w:r>
      <w:r w:rsidRPr="00CA03AB">
        <w:t xml:space="preserve">, which is </w:t>
      </w:r>
      <w:r w:rsidR="0077464D" w:rsidRPr="00CA03AB">
        <w:t xml:space="preserve">denoted </w:t>
      </w:r>
      <w:r w:rsidRPr="00CA03AB">
        <w:t xml:space="preserve">by volunteering rates and the presence of civic organisations within a community. </w:t>
      </w:r>
      <w:r w:rsidR="0077464D" w:rsidRPr="00CA03AB">
        <w:lastRenderedPageBreak/>
        <w:t>S</w:t>
      </w:r>
      <w:r w:rsidRPr="00CA03AB">
        <w:t>ocial</w:t>
      </w:r>
      <w:r w:rsidR="007618B3" w:rsidRPr="00CA03AB">
        <w:t xml:space="preserve"> cohesion and civic engagement</w:t>
      </w:r>
      <w:r w:rsidR="0077464D" w:rsidRPr="00CA03AB">
        <w:t xml:space="preserve"> are indicative of </w:t>
      </w:r>
      <w:r w:rsidR="007618B3" w:rsidRPr="00CA03AB">
        <w:t xml:space="preserve">bonding social capital, </w:t>
      </w:r>
      <w:r w:rsidR="0077464D" w:rsidRPr="00CA03AB">
        <w:t>strengthening networks within homogeneous communities</w:t>
      </w:r>
      <w:r w:rsidR="007618B3" w:rsidRPr="00CA03AB">
        <w:t xml:space="preserve">. </w:t>
      </w:r>
      <w:r w:rsidR="00185545" w:rsidRPr="00CA03AB">
        <w:t xml:space="preserve">Conversely, social connectedness represents bridging social capital, characterised by diversity and interactions between different communities. </w:t>
      </w:r>
    </w:p>
    <w:p w14:paraId="0D717CB7" w14:textId="25F781DA" w:rsidR="0044417F" w:rsidRPr="00057254" w:rsidRDefault="006301C0" w:rsidP="00324405">
      <w:pPr>
        <w:spacing w:line="480" w:lineRule="auto"/>
        <w:ind w:firstLine="357"/>
      </w:pPr>
      <w:r>
        <w:t xml:space="preserve">Recent </w:t>
      </w:r>
      <w:r w:rsidR="00185545" w:rsidRPr="00CA03AB">
        <w:t>research suggests</w:t>
      </w:r>
      <w:r w:rsidR="00E6071B" w:rsidRPr="00057254">
        <w:t xml:space="preserve"> that the rise of </w:t>
      </w:r>
      <w:r>
        <w:t>antisystem</w:t>
      </w:r>
      <w:r w:rsidR="00E6071B" w:rsidRPr="00057254">
        <w:t xml:space="preserve"> narratives can </w:t>
      </w:r>
      <w:r w:rsidR="003A2550" w:rsidRPr="00CA03AB">
        <w:t xml:space="preserve">often </w:t>
      </w:r>
      <w:r w:rsidR="00E6071B" w:rsidRPr="00057254">
        <w:t xml:space="preserve">be traced </w:t>
      </w:r>
      <w:r w:rsidR="003A2550" w:rsidRPr="00CA03AB">
        <w:t xml:space="preserve">back </w:t>
      </w:r>
      <w:r w:rsidR="00E6071B" w:rsidRPr="00057254">
        <w:t xml:space="preserve">to </w:t>
      </w:r>
      <w:r w:rsidR="003A2550" w:rsidRPr="00CA03AB">
        <w:t>persistent</w:t>
      </w:r>
      <w:r w:rsidR="00E6071B" w:rsidRPr="00057254">
        <w:t xml:space="preserve"> economic and demographic </w:t>
      </w:r>
      <w:r w:rsidR="003A2550" w:rsidRPr="00CA03AB">
        <w:t>decline</w:t>
      </w:r>
      <w:r w:rsidR="00E6071B" w:rsidRPr="00057254">
        <w:t xml:space="preserve"> in areas </w:t>
      </w:r>
      <w:r w:rsidR="007618B3" w:rsidRPr="00CA03AB">
        <w:t xml:space="preserve">with </w:t>
      </w:r>
      <w:r w:rsidR="003A2550" w:rsidRPr="00CA03AB">
        <w:t>high</w:t>
      </w:r>
      <w:r w:rsidR="00E6071B" w:rsidRPr="00057254">
        <w:t xml:space="preserve"> levels of social capital</w:t>
      </w:r>
      <w:r w:rsidR="003F32FE">
        <w:t xml:space="preserve"> </w:t>
      </w:r>
      <w:r w:rsidR="003F32FE">
        <w:fldChar w:fldCharType="begin"/>
      </w:r>
      <w:r w:rsidR="00EC4599">
        <w:instrText xml:space="preserve"> ADDIN ZOTERO_ITEM CSL_CITATION {"citationID":"4Ne0UrZo","properties":{"formattedCitation":"(Rodr\\uc0\\u237{}guez-Pose et al., 2024)","plainCitation":"(Rodríguez-Pose et al., 2024)","dontUpdate":true,"noteIndex":0},"citationItems":[{"id":1705,"uris":["http://zotero.org/users/3528215/items/9CS8LM39"],"itemData":{"id":1705,"type":"article-journal","container-title":"Economic Geography","DOI":"10.1080/00130095.2024.2337657","ISSN":"0013-0095","issue":"3","journalAbbreviation":"Economic Geography","note":"publisher: Routledge","page":"213-245","title":"The Geography of EU Discontent and the Regional Development Trap","volume":"100","author":[{"family":"Rodríguez-Pose","given":"Andrés"},{"family":"Dijkstra","given":"Lewis"},{"family":"Poelman","given":"Hugo"}],"issued":{"date-parts":[["2024",5,3]]},"citation-key":"rodriguez-pose2024"}}],"schema":"https://github.com/citation-style-language/schema/raw/master/csl-citation.json"} </w:instrText>
      </w:r>
      <w:r w:rsidR="003F32FE">
        <w:fldChar w:fldCharType="separate"/>
      </w:r>
      <w:r w:rsidR="003F32FE" w:rsidRPr="003F32FE">
        <w:t>(</w:t>
      </w:r>
      <w:r w:rsidR="003F32FE">
        <w:t xml:space="preserve">e.g. </w:t>
      </w:r>
      <w:r w:rsidR="003F32FE" w:rsidRPr="003F32FE">
        <w:t>Rodríguez-Pose et al., 2024)</w:t>
      </w:r>
      <w:r w:rsidR="003F32FE">
        <w:fldChar w:fldCharType="end"/>
      </w:r>
      <w:r w:rsidR="007618B3" w:rsidRPr="00CA03AB">
        <w:t>.</w:t>
      </w:r>
      <w:r w:rsidR="00185545" w:rsidRPr="00CA03AB">
        <w:t xml:space="preserve"> We</w:t>
      </w:r>
      <w:r w:rsidR="003A2550" w:rsidRPr="00CA03AB">
        <w:t>, however,</w:t>
      </w:r>
      <w:r w:rsidR="00185545" w:rsidRPr="00CA03AB">
        <w:t xml:space="preserve"> posit that, although economic decline is a crucial driver of electoral support for more extreme options</w:t>
      </w:r>
      <w:r w:rsidR="00E6071B" w:rsidRPr="00057254">
        <w:t xml:space="preserve">, this </w:t>
      </w:r>
      <w:r w:rsidR="004E6725">
        <w:t xml:space="preserve">electoral </w:t>
      </w:r>
      <w:r w:rsidR="00185545" w:rsidRPr="00CA03AB">
        <w:t xml:space="preserve">support is fundamentally mediated by </w:t>
      </w:r>
      <w:r w:rsidR="00E6071B" w:rsidRPr="00057254">
        <w:t xml:space="preserve">the relevance </w:t>
      </w:r>
      <w:r w:rsidR="00185545" w:rsidRPr="00CA03AB">
        <w:t>and type</w:t>
      </w:r>
      <w:r w:rsidR="007618B3" w:rsidRPr="00CA03AB">
        <w:t xml:space="preserve"> </w:t>
      </w:r>
      <w:r w:rsidR="00E6071B" w:rsidRPr="00057254">
        <w:t xml:space="preserve">of social capital </w:t>
      </w:r>
      <w:r w:rsidR="00185545" w:rsidRPr="00CA03AB">
        <w:t>prevalent in each territory. Support for more extreme political options will</w:t>
      </w:r>
      <w:r w:rsidR="003A2550" w:rsidRPr="00CA03AB">
        <w:t xml:space="preserve"> differ</w:t>
      </w:r>
      <w:r w:rsidR="00E6071B" w:rsidRPr="00057254">
        <w:t xml:space="preserve"> depending on the specific </w:t>
      </w:r>
      <w:r w:rsidR="00E74B5B" w:rsidRPr="00057254">
        <w:t xml:space="preserve">type </w:t>
      </w:r>
      <w:r w:rsidR="00E6071B" w:rsidRPr="00057254">
        <w:t xml:space="preserve">of social capital </w:t>
      </w:r>
      <w:r w:rsidR="003A2550" w:rsidRPr="00CA03AB">
        <w:t>in question</w:t>
      </w:r>
      <w:r w:rsidR="007618B3" w:rsidRPr="00CA03AB">
        <w:t>.</w:t>
      </w:r>
      <w:r w:rsidR="00E6071B" w:rsidRPr="00057254">
        <w:t xml:space="preserve"> Using Donald </w:t>
      </w:r>
      <w:r w:rsidR="003A2550" w:rsidRPr="00CA03AB">
        <w:t>Trump’s</w:t>
      </w:r>
      <w:r w:rsidR="00E6071B" w:rsidRPr="00057254">
        <w:t xml:space="preserve"> electoral performance in the 2016 </w:t>
      </w:r>
      <w:r w:rsidR="003F32FE">
        <w:t xml:space="preserve">and 2020 </w:t>
      </w:r>
      <w:r w:rsidR="00E6071B" w:rsidRPr="00057254">
        <w:t>presidential election</w:t>
      </w:r>
      <w:r w:rsidR="003F32FE">
        <w:t>s</w:t>
      </w:r>
      <w:r w:rsidR="00E6071B" w:rsidRPr="00057254">
        <w:t xml:space="preserve"> as a case study, the </w:t>
      </w:r>
      <w:r w:rsidR="003A2550" w:rsidRPr="00CA03AB">
        <w:t>findings</w:t>
      </w:r>
      <w:r w:rsidR="00185545" w:rsidRPr="00CA03AB">
        <w:t xml:space="preserve"> of the analysis</w:t>
      </w:r>
      <w:r w:rsidR="003A2550" w:rsidRPr="00CA03AB">
        <w:t xml:space="preserve"> validate</w:t>
      </w:r>
      <w:r w:rsidR="00E6071B" w:rsidRPr="00057254">
        <w:t xml:space="preserve"> the hypotheses</w:t>
      </w:r>
      <w:r w:rsidR="003A2550" w:rsidRPr="00CA03AB">
        <w:t>: bonding</w:t>
      </w:r>
      <w:r w:rsidR="00402B05" w:rsidRPr="00057254">
        <w:t xml:space="preserve"> social capital is </w:t>
      </w:r>
      <w:r w:rsidR="007618B3" w:rsidRPr="00CA03AB">
        <w:t>positively associated</w:t>
      </w:r>
      <w:r w:rsidR="00402B05" w:rsidRPr="00057254">
        <w:t xml:space="preserve"> with </w:t>
      </w:r>
      <w:r w:rsidR="003A2550" w:rsidRPr="00CA03AB">
        <w:t>Trump’s</w:t>
      </w:r>
      <w:r w:rsidR="00402B05" w:rsidRPr="00057254">
        <w:t xml:space="preserve"> vote margins</w:t>
      </w:r>
      <w:r w:rsidR="00185545" w:rsidRPr="00CA03AB">
        <w:t xml:space="preserve"> </w:t>
      </w:r>
      <w:r w:rsidR="00402B05" w:rsidRPr="00057254">
        <w:t xml:space="preserve">—serving as a proxy for </w:t>
      </w:r>
      <w:r w:rsidR="00185545" w:rsidRPr="00CA03AB">
        <w:t>the rise of</w:t>
      </w:r>
      <w:r w:rsidR="007618B3" w:rsidRPr="00CA03AB">
        <w:t xml:space="preserve"> </w:t>
      </w:r>
      <w:r>
        <w:t>antisystem</w:t>
      </w:r>
      <w:r w:rsidR="00402B05" w:rsidRPr="00057254">
        <w:t xml:space="preserve"> </w:t>
      </w:r>
      <w:r w:rsidR="001C6824">
        <w:t>behaviours</w:t>
      </w:r>
      <w:r w:rsidR="00185545" w:rsidRPr="00CA03AB">
        <w:t xml:space="preserve"> in the US</w:t>
      </w:r>
      <w:r w:rsidR="003A2550" w:rsidRPr="00CA03AB">
        <w:t>—</w:t>
      </w:r>
      <w:r w:rsidR="00185545" w:rsidRPr="00CA03AB">
        <w:t xml:space="preserve"> </w:t>
      </w:r>
      <w:r w:rsidR="003A2550" w:rsidRPr="00CA03AB">
        <w:t>whereas</w:t>
      </w:r>
      <w:r w:rsidR="00185545" w:rsidRPr="00CA03AB">
        <w:t xml:space="preserve"> the presence of</w:t>
      </w:r>
      <w:r w:rsidR="00402B05" w:rsidRPr="00057254">
        <w:t xml:space="preserve"> bridging social capital </w:t>
      </w:r>
      <w:r w:rsidR="003A2550" w:rsidRPr="00CA03AB">
        <w:t>shows</w:t>
      </w:r>
      <w:r w:rsidR="00402B05" w:rsidRPr="00057254">
        <w:t xml:space="preserve"> a negative correlation</w:t>
      </w:r>
      <w:r w:rsidR="00185545" w:rsidRPr="00CA03AB">
        <w:t xml:space="preserve"> with additional support for Donald Trump</w:t>
      </w:r>
      <w:r w:rsidR="007618B3" w:rsidRPr="00CA03AB">
        <w:t xml:space="preserve">. </w:t>
      </w:r>
      <w:r w:rsidR="003A2550" w:rsidRPr="00CA03AB">
        <w:t>Thus</w:t>
      </w:r>
      <w:r w:rsidR="00402B05" w:rsidRPr="00057254">
        <w:t>, it is not all dimensions of social capital</w:t>
      </w:r>
      <w:r w:rsidR="003A2550" w:rsidRPr="00CA03AB">
        <w:t xml:space="preserve"> that predispose a community to</w:t>
      </w:r>
      <w:r w:rsidR="00402B05" w:rsidRPr="00057254">
        <w:t xml:space="preserve"> antisystem political action</w:t>
      </w:r>
      <w:r w:rsidR="003A2550" w:rsidRPr="00CA03AB">
        <w:t>, but rather the presence of local, homogeneous networks</w:t>
      </w:r>
      <w:r w:rsidR="00402B05" w:rsidRPr="00057254">
        <w:t>.</w:t>
      </w:r>
    </w:p>
    <w:p w14:paraId="55CA2F07" w14:textId="16EC2D13" w:rsidR="0044417F" w:rsidRPr="00057254" w:rsidRDefault="007618B3" w:rsidP="00324405">
      <w:pPr>
        <w:spacing w:line="480" w:lineRule="auto"/>
        <w:ind w:firstLine="357"/>
      </w:pPr>
      <w:r w:rsidRPr="00CA03AB">
        <w:t>Th</w:t>
      </w:r>
      <w:r w:rsidR="00185545" w:rsidRPr="00CA03AB">
        <w:t>e</w:t>
      </w:r>
      <w:r w:rsidR="0044417F" w:rsidRPr="00057254">
        <w:t xml:space="preserve"> article </w:t>
      </w:r>
      <w:r w:rsidRPr="00CA03AB">
        <w:t>proceeds</w:t>
      </w:r>
      <w:r w:rsidR="0044417F" w:rsidRPr="00057254">
        <w:t xml:space="preserve"> as follows: </w:t>
      </w:r>
      <w:r w:rsidR="003A2550" w:rsidRPr="00CA03AB">
        <w:t>first,</w:t>
      </w:r>
      <w:r w:rsidR="00185545" w:rsidRPr="00CA03AB">
        <w:t xml:space="preserve"> we examine </w:t>
      </w:r>
      <w:r w:rsidRPr="00CA03AB">
        <w:t xml:space="preserve">the </w:t>
      </w:r>
      <w:r w:rsidR="003A2550" w:rsidRPr="00CA03AB">
        <w:t>relationship</w:t>
      </w:r>
      <w:r w:rsidR="0044417F" w:rsidRPr="00057254">
        <w:t xml:space="preserve"> between social capital and </w:t>
      </w:r>
      <w:r w:rsidR="006301C0">
        <w:t>antisystem</w:t>
      </w:r>
      <w:r w:rsidR="0044417F" w:rsidRPr="00057254">
        <w:t xml:space="preserve"> stances, followed by </w:t>
      </w:r>
      <w:r w:rsidR="003A2550" w:rsidRPr="00CA03AB">
        <w:t>a discussion on the multidimensional nature</w:t>
      </w:r>
      <w:r w:rsidR="0044417F" w:rsidRPr="00057254">
        <w:t xml:space="preserve"> of social </w:t>
      </w:r>
      <w:r w:rsidR="003A2550" w:rsidRPr="00CA03AB">
        <w:t>capital</w:t>
      </w:r>
      <w:r w:rsidRPr="00CA03AB">
        <w:t>. The</w:t>
      </w:r>
      <w:r w:rsidR="0044417F" w:rsidRPr="00057254">
        <w:t xml:space="preserve"> methodology section </w:t>
      </w:r>
      <w:r w:rsidR="003A2550" w:rsidRPr="00CA03AB">
        <w:t xml:space="preserve">then </w:t>
      </w:r>
      <w:r w:rsidR="0044417F" w:rsidRPr="00057254">
        <w:t xml:space="preserve">elaborates on the data and measures </w:t>
      </w:r>
      <w:r w:rsidR="003A2550" w:rsidRPr="00CA03AB">
        <w:t>employed</w:t>
      </w:r>
      <w:r w:rsidR="0044417F" w:rsidRPr="00057254">
        <w:t>, outlining the analytical strategy</w:t>
      </w:r>
      <w:r w:rsidR="003A2550" w:rsidRPr="00CA03AB">
        <w:t xml:space="preserve"> adopted. Subsequently,</w:t>
      </w:r>
      <w:r w:rsidR="00185545" w:rsidRPr="00CA03AB">
        <w:t xml:space="preserve"> we present and discuss</w:t>
      </w:r>
      <w:r w:rsidR="0044417F" w:rsidRPr="00057254">
        <w:t xml:space="preserve"> the results </w:t>
      </w:r>
      <w:r w:rsidR="00185545" w:rsidRPr="00CA03AB">
        <w:t>of the empirical analysis</w:t>
      </w:r>
      <w:r w:rsidR="0044417F" w:rsidRPr="00057254">
        <w:t xml:space="preserve">, culminating in a conclusion that </w:t>
      </w:r>
      <w:r w:rsidR="00185545" w:rsidRPr="00CA03AB">
        <w:t>considers</w:t>
      </w:r>
      <w:r w:rsidR="0044417F" w:rsidRPr="00057254">
        <w:t xml:space="preserve"> future research avenues and acknowledges the study's limitations.</w:t>
      </w:r>
      <w:r w:rsidR="00185545" w:rsidRPr="00CA03AB">
        <w:t xml:space="preserve"> </w:t>
      </w:r>
    </w:p>
    <w:p w14:paraId="0E939459" w14:textId="364BF8AC" w:rsidR="003A2550" w:rsidRPr="00057254" w:rsidDel="000C5163" w:rsidRDefault="0044417F" w:rsidP="00C400FE">
      <w:pPr>
        <w:spacing w:before="120" w:line="480" w:lineRule="auto"/>
        <w:ind w:firstLine="357"/>
      </w:pPr>
      <w:r w:rsidRPr="00057254">
        <w:t xml:space="preserve">Through this </w:t>
      </w:r>
      <w:r w:rsidR="00185545" w:rsidRPr="00CA03AB">
        <w:t>research, we explore</w:t>
      </w:r>
      <w:r w:rsidRPr="00057254">
        <w:t xml:space="preserve"> the </w:t>
      </w:r>
      <w:r w:rsidR="00185545" w:rsidRPr="00CA03AB">
        <w:t>complex</w:t>
      </w:r>
      <w:r w:rsidRPr="00057254">
        <w:t xml:space="preserve"> interplay between social capital, territorial disparities, and </w:t>
      </w:r>
      <w:r w:rsidR="00B74273" w:rsidRPr="00057254">
        <w:t>support for antisystem narratives</w:t>
      </w:r>
      <w:r w:rsidR="00185545" w:rsidRPr="00CA03AB">
        <w:t>.</w:t>
      </w:r>
      <w:r w:rsidRPr="00057254">
        <w:t xml:space="preserve"> By </w:t>
      </w:r>
      <w:r w:rsidR="00B74273" w:rsidRPr="00057254">
        <w:t xml:space="preserve">distinguishing between bonding and </w:t>
      </w:r>
      <w:r w:rsidR="00B74273" w:rsidRPr="00057254">
        <w:lastRenderedPageBreak/>
        <w:t>bridging connections</w:t>
      </w:r>
      <w:r w:rsidRPr="00057254">
        <w:t xml:space="preserve">, </w:t>
      </w:r>
      <w:r w:rsidR="00185545" w:rsidRPr="00CA03AB">
        <w:t>our</w:t>
      </w:r>
      <w:r w:rsidRPr="00057254">
        <w:t xml:space="preserve"> aim is to unravel the influence of social capital on political dynamics across diverse territories.</w:t>
      </w:r>
      <w:r w:rsidR="00185545" w:rsidRPr="00CA03AB">
        <w:t xml:space="preserve">  </w:t>
      </w:r>
    </w:p>
    <w:p w14:paraId="4EAEC677" w14:textId="77777777" w:rsidR="007618B3" w:rsidRPr="006953A3" w:rsidRDefault="003A2550" w:rsidP="006953A3">
      <w:pPr>
        <w:pStyle w:val="ListParagraph"/>
        <w:numPr>
          <w:ilvl w:val="0"/>
          <w:numId w:val="4"/>
        </w:numPr>
        <w:spacing w:before="240" w:line="480" w:lineRule="auto"/>
        <w:rPr>
          <w:b/>
        </w:rPr>
      </w:pPr>
      <w:r w:rsidRPr="00CA03AB">
        <w:rPr>
          <w:rFonts w:ascii="Times New Roman" w:hAnsi="Times New Roman" w:cs="Times New Roman"/>
          <w:b/>
          <w:bCs/>
        </w:rPr>
        <w:t>EXPLORING THE ROLE OF</w:t>
      </w:r>
      <w:r w:rsidR="007618B3" w:rsidRPr="00CA03AB">
        <w:rPr>
          <w:rFonts w:ascii="Times New Roman" w:hAnsi="Times New Roman" w:cs="Times New Roman"/>
          <w:b/>
        </w:rPr>
        <w:t xml:space="preserve"> SOCIAL CAPITAL </w:t>
      </w:r>
      <w:r w:rsidRPr="00CA03AB">
        <w:rPr>
          <w:rFonts w:ascii="Times New Roman" w:hAnsi="Times New Roman" w:cs="Times New Roman"/>
          <w:b/>
          <w:bCs/>
        </w:rPr>
        <w:t>IN</w:t>
      </w:r>
      <w:r w:rsidR="007618B3" w:rsidRPr="00CA03AB">
        <w:rPr>
          <w:rFonts w:ascii="Times New Roman" w:hAnsi="Times New Roman" w:cs="Times New Roman"/>
          <w:b/>
        </w:rPr>
        <w:t xml:space="preserve"> ANTISYSTEM NARRA</w:t>
      </w:r>
      <w:r w:rsidR="007618B3" w:rsidRPr="006953A3">
        <w:rPr>
          <w:rFonts w:ascii="Times New Roman" w:hAnsi="Times New Roman"/>
          <w:b/>
        </w:rPr>
        <w:t>TIVES</w:t>
      </w:r>
      <w:r w:rsidRPr="003A2550">
        <w:rPr>
          <w:rFonts w:ascii="Times New Roman" w:hAnsi="Times New Roman" w:cs="Times New Roman"/>
          <w:b/>
          <w:bCs/>
        </w:rPr>
        <w:t xml:space="preserve"> AND TERRITORIAL DISPARITIES</w:t>
      </w:r>
      <w:r w:rsidR="007618B3" w:rsidRPr="006953A3">
        <w:rPr>
          <w:rFonts w:ascii="Times New Roman" w:hAnsi="Times New Roman"/>
          <w:b/>
        </w:rPr>
        <w:t xml:space="preserve"> </w:t>
      </w:r>
    </w:p>
    <w:p w14:paraId="2A828FAA" w14:textId="71143981" w:rsidR="00B51115" w:rsidRPr="00057254" w:rsidRDefault="003A2550" w:rsidP="00437C28">
      <w:pPr>
        <w:pStyle w:val="ListParagraph"/>
        <w:numPr>
          <w:ilvl w:val="1"/>
          <w:numId w:val="4"/>
        </w:numPr>
        <w:spacing w:before="240" w:line="480" w:lineRule="auto"/>
        <w:rPr>
          <w:rFonts w:ascii="Times New Roman" w:hAnsi="Times New Roman" w:cs="Times New Roman"/>
          <w:b/>
          <w:bCs/>
        </w:rPr>
      </w:pPr>
      <w:r w:rsidRPr="00185545">
        <w:rPr>
          <w:rFonts w:ascii="Times New Roman" w:hAnsi="Times New Roman" w:cs="Times New Roman"/>
          <w:b/>
          <w:bCs/>
        </w:rPr>
        <w:t xml:space="preserve">The Conceptual Evolution of </w:t>
      </w:r>
      <w:r w:rsidR="001974CE" w:rsidRPr="00057254">
        <w:rPr>
          <w:rFonts w:ascii="Times New Roman" w:hAnsi="Times New Roman" w:cs="Times New Roman"/>
          <w:b/>
          <w:bCs/>
        </w:rPr>
        <w:t>Social Capital</w:t>
      </w:r>
    </w:p>
    <w:p w14:paraId="56E67960" w14:textId="1F0D07E9" w:rsidR="006C3046" w:rsidRPr="00057254" w:rsidRDefault="003A2550" w:rsidP="004A7914">
      <w:pPr>
        <w:spacing w:before="120" w:line="480" w:lineRule="auto"/>
      </w:pPr>
      <w:r w:rsidRPr="003A2550">
        <w:t>The concept</w:t>
      </w:r>
      <w:r w:rsidR="007564F8" w:rsidRPr="00057254">
        <w:t xml:space="preserve"> of social capital </w:t>
      </w:r>
      <w:r w:rsidRPr="003A2550">
        <w:t>has been</w:t>
      </w:r>
      <w:r w:rsidR="00185545">
        <w:t xml:space="preserve"> analysed using a variety of </w:t>
      </w:r>
      <w:r w:rsidRPr="003A2550">
        <w:t>lenses, each contributing to a broader understanding</w:t>
      </w:r>
      <w:r w:rsidR="007564F8" w:rsidRPr="00057254">
        <w:t xml:space="preserve"> of the term</w:t>
      </w:r>
      <w:r w:rsidR="003F32FE">
        <w:t xml:space="preserve"> </w:t>
      </w:r>
      <w:r w:rsidR="003F32FE">
        <w:fldChar w:fldCharType="begin"/>
      </w:r>
      <w:r w:rsidR="003F32FE">
        <w:instrText xml:space="preserve"> ADDIN ZOTERO_ITEM CSL_CITATION {"citationID":"OOMJEcoA","properties":{"formattedCitation":"(Portes, 1998)","plainCitation":"(Portes, 1998)","noteIndex":0},"citationItems":[{"id":1693,"uris":["http://zotero.org/users/3528215/items/2DVBAKP9"],"itemData":{"id":1693,"type":"article-journal","container-title":"Annual Review of Sociology","page":"1-24","title":"Social Capital: Its Origins and Applications in Modern Sociology","volume":"24","author":[{"family":"Portes","given":"Alejandro"}],"issued":{"date-parts":[["1998"]]},"citation-key":"portes1998"}}],"schema":"https://github.com/citation-style-language/schema/raw/master/csl-citation.json"} </w:instrText>
      </w:r>
      <w:r w:rsidR="003F32FE">
        <w:fldChar w:fldCharType="separate"/>
      </w:r>
      <w:r w:rsidR="003F32FE">
        <w:rPr>
          <w:noProof/>
        </w:rPr>
        <w:t>(Portes, 1998)</w:t>
      </w:r>
      <w:r w:rsidR="003F32FE">
        <w:fldChar w:fldCharType="end"/>
      </w:r>
      <w:r w:rsidR="007618B3">
        <w:t xml:space="preserve">. </w:t>
      </w:r>
      <w:r w:rsidRPr="003A2550">
        <w:t>This</w:t>
      </w:r>
      <w:r w:rsidR="00185545">
        <w:t xml:space="preserve"> initial</w:t>
      </w:r>
      <w:r w:rsidRPr="003A2550">
        <w:t xml:space="preserve"> review</w:t>
      </w:r>
      <w:r w:rsidR="00185545">
        <w:t xml:space="preserve"> focuses </w:t>
      </w:r>
      <w:r w:rsidRPr="003A2550">
        <w:t>on</w:t>
      </w:r>
      <w:r w:rsidR="006C3046" w:rsidRPr="00057254">
        <w:t xml:space="preserve"> three </w:t>
      </w:r>
      <w:r w:rsidRPr="003A2550">
        <w:t>key perspectives</w:t>
      </w:r>
      <w:r w:rsidR="007618B3">
        <w:t xml:space="preserve">: </w:t>
      </w:r>
      <w:r w:rsidR="002F0075">
        <w:t>a)</w:t>
      </w:r>
      <w:r w:rsidR="006C3046" w:rsidRPr="00057254">
        <w:t xml:space="preserve"> </w:t>
      </w:r>
      <w:r w:rsidR="007F1960" w:rsidRPr="00057254">
        <w:t>s</w:t>
      </w:r>
      <w:r w:rsidR="006C3046" w:rsidRPr="00057254">
        <w:t>ocial capital as personal resources</w:t>
      </w:r>
      <w:r w:rsidR="00BF6090" w:rsidRPr="00057254">
        <w:t xml:space="preserve"> linked to class</w:t>
      </w:r>
      <w:r w:rsidR="002F0075">
        <w:t>; b)</w:t>
      </w:r>
      <w:r w:rsidR="007618B3">
        <w:t xml:space="preserve"> </w:t>
      </w:r>
      <w:r w:rsidR="00BF6090" w:rsidRPr="00057254">
        <w:t xml:space="preserve">as </w:t>
      </w:r>
      <w:r w:rsidR="002F0075">
        <w:t>a</w:t>
      </w:r>
      <w:r w:rsidR="007618B3">
        <w:t xml:space="preserve"> </w:t>
      </w:r>
      <w:r w:rsidR="00BF6090" w:rsidRPr="00057254">
        <w:t xml:space="preserve">community </w:t>
      </w:r>
      <w:r w:rsidR="007618B3">
        <w:t xml:space="preserve">resource </w:t>
      </w:r>
      <w:r w:rsidRPr="003A2550">
        <w:t xml:space="preserve">associated with </w:t>
      </w:r>
      <w:r w:rsidR="00BF6090" w:rsidRPr="00057254">
        <w:t>trust</w:t>
      </w:r>
      <w:r w:rsidR="002F0075">
        <w:t>;</w:t>
      </w:r>
      <w:r w:rsidR="00BF6090" w:rsidRPr="00057254">
        <w:t xml:space="preserve"> and </w:t>
      </w:r>
      <w:r w:rsidR="002F0075">
        <w:t>c)</w:t>
      </w:r>
      <w:r w:rsidR="00BF6090" w:rsidRPr="00057254">
        <w:t xml:space="preserve"> as a network </w:t>
      </w:r>
      <w:r w:rsidR="002F0075">
        <w:t xml:space="preserve">of </w:t>
      </w:r>
      <w:r w:rsidRPr="003A2550">
        <w:t>resources</w:t>
      </w:r>
      <w:r w:rsidR="00BF6090" w:rsidRPr="00057254">
        <w:t xml:space="preserve"> related to the circulation of information and behaviours.</w:t>
      </w:r>
    </w:p>
    <w:p w14:paraId="26230851" w14:textId="14828000" w:rsidR="007618B3" w:rsidRDefault="003A2550" w:rsidP="00324405">
      <w:pPr>
        <w:spacing w:line="480" w:lineRule="auto"/>
        <w:ind w:firstLine="357"/>
      </w:pPr>
      <w:r w:rsidRPr="003A2550">
        <w:t xml:space="preserve">Originally, </w:t>
      </w:r>
      <w:r w:rsidR="007618B3">
        <w:t>Bourdieu coined the term</w:t>
      </w:r>
      <w:r w:rsidR="002F0075">
        <w:t xml:space="preserve"> social capital</w:t>
      </w:r>
      <w:r w:rsidR="007618B3">
        <w:t xml:space="preserve"> to describe the strong</w:t>
      </w:r>
      <w:r w:rsidRPr="003A2550">
        <w:t>, durable</w:t>
      </w:r>
      <w:r w:rsidR="007618B3">
        <w:t xml:space="preserve"> relationships that provide </w:t>
      </w:r>
      <w:r w:rsidRPr="003A2550">
        <w:t xml:space="preserve">individuals </w:t>
      </w:r>
      <w:r w:rsidR="007618B3">
        <w:t xml:space="preserve">access to resources </w:t>
      </w:r>
      <w:r w:rsidRPr="003A2550">
        <w:t>beyond their immediate reach.</w:t>
      </w:r>
      <w:r w:rsidR="007618B3">
        <w:t xml:space="preserve"> For Bourdieu, this </w:t>
      </w:r>
      <w:r w:rsidRPr="003A2550">
        <w:t xml:space="preserve">concept </w:t>
      </w:r>
      <w:r w:rsidR="007618B3">
        <w:t xml:space="preserve">was </w:t>
      </w:r>
      <w:r w:rsidRPr="003A2550">
        <w:t>intricately</w:t>
      </w:r>
      <w:r w:rsidR="007618B3">
        <w:t xml:space="preserve"> linked to class </w:t>
      </w:r>
      <w:r w:rsidRPr="003A2550">
        <w:t>structures, presenting</w:t>
      </w:r>
      <w:r w:rsidR="007618B3">
        <w:t xml:space="preserve"> a </w:t>
      </w:r>
      <w:r w:rsidRPr="003A2550">
        <w:t>somewhat critical view of</w:t>
      </w:r>
      <w:r w:rsidR="007618B3">
        <w:t xml:space="preserve"> social capital</w:t>
      </w:r>
      <w:r w:rsidRPr="003A2550">
        <w:t xml:space="preserve">. He </w:t>
      </w:r>
      <w:r w:rsidR="002F0075">
        <w:t>suggested</w:t>
      </w:r>
      <w:r w:rsidR="002F0075" w:rsidRPr="003A2550">
        <w:t xml:space="preserve"> </w:t>
      </w:r>
      <w:r w:rsidRPr="003A2550">
        <w:t>that social capital serves</w:t>
      </w:r>
      <w:r w:rsidR="007618B3">
        <w:t xml:space="preserve"> as a mechanism </w:t>
      </w:r>
      <w:r w:rsidRPr="003A2550">
        <w:t>for perpetuating</w:t>
      </w:r>
      <w:r w:rsidR="007618B3">
        <w:t xml:space="preserve"> class hierarchies, with resource-rich networks concentrated among elites who </w:t>
      </w:r>
      <w:r w:rsidRPr="003A2550">
        <w:t xml:space="preserve">establish and maintain </w:t>
      </w:r>
      <w:r w:rsidR="007618B3">
        <w:t xml:space="preserve">institutions to </w:t>
      </w:r>
      <w:r w:rsidRPr="003A2550">
        <w:t>preserve their advantages</w:t>
      </w:r>
      <w:r w:rsidR="007618B3">
        <w:t xml:space="preserve"> over time. </w:t>
      </w:r>
      <w:r w:rsidRPr="003A2550">
        <w:t>According to Bourdieu, social</w:t>
      </w:r>
      <w:r w:rsidR="007618B3">
        <w:t xml:space="preserve"> capital is “the sum of the resources, actual or virtual, that accrue to an individual or a group by virtue of possessing a durable network of more or less institutionalised relationships of mutual acquaintance and recognition” </w:t>
      </w:r>
      <w:r w:rsidR="003F32FE">
        <w:fldChar w:fldCharType="begin"/>
      </w:r>
      <w:r w:rsidR="003F32FE">
        <w:instrText xml:space="preserve"> ADDIN ZOTERO_ITEM CSL_CITATION {"citationID":"yf9tbgVU","properties":{"formattedCitation":"(Bourdieu &amp; Wacquant, 1992, p. 119)","plainCitation":"(Bourdieu &amp; Wacquant, 1992, p. 119)","noteIndex":0},"citationItems":[{"id":1701,"uris":["http://zotero.org/users/3528215/items/FSZ6TZ8W"],"itemData":{"id":1701,"type":"book","event-place":"Chicago","publisher":"The Chicago University Press","publisher-place":"Chicago","title":"An Invitation to Reflexive Sociology","author":[{"family":"Bourdieu","given":"Pierre"},{"family":"Wacquant","given":"Loïc J. D."}],"issued":{"date-parts":[["1992"]]},"citation-key":"bourdieu1992"},"locator":"119","label":"page"}],"schema":"https://github.com/citation-style-language/schema/raw/master/csl-citation.json"} </w:instrText>
      </w:r>
      <w:r w:rsidR="003F32FE">
        <w:fldChar w:fldCharType="separate"/>
      </w:r>
      <w:r w:rsidR="003F32FE">
        <w:rPr>
          <w:noProof/>
        </w:rPr>
        <w:t>(Bourdieu &amp; Wacquant, 1992, p. 119)</w:t>
      </w:r>
      <w:r w:rsidR="003F32FE">
        <w:fldChar w:fldCharType="end"/>
      </w:r>
      <w:r w:rsidR="007618B3">
        <w:t xml:space="preserve">. These </w:t>
      </w:r>
      <w:r w:rsidRPr="003A2550">
        <w:t xml:space="preserve">are formal </w:t>
      </w:r>
      <w:r w:rsidR="007618B3">
        <w:t xml:space="preserve">networks </w:t>
      </w:r>
      <w:r w:rsidRPr="003A2550">
        <w:t>of strong ties among individuals</w:t>
      </w:r>
      <w:r w:rsidR="002F0075">
        <w:t xml:space="preserve"> with similar characteristics</w:t>
      </w:r>
      <w:r w:rsidRPr="003A2550">
        <w:t xml:space="preserve"> that confer a certain status or class, often referred to as “friending bias” in recent studies</w:t>
      </w:r>
      <w:r w:rsidR="003F32FE">
        <w:t xml:space="preserve"> </w:t>
      </w:r>
      <w:r w:rsidR="003F32FE">
        <w:fldChar w:fldCharType="begin"/>
      </w:r>
      <w:r w:rsidR="00EC4599">
        <w:instrText xml:space="preserve"> ADDIN ZOTERO_ITEM CSL_CITATION {"citationID":"hURPLPqB","properties":{"formattedCitation":"(Chetty et al., 2022b)","plainCitation":"(Chetty et al., 2022b)","dontUpdate":true,"noteIndex":0},"citationItems":[{"id":494,"uris":["http://zotero.org/users/3528215/items/K7RHZKNC"],"itemData":{"id":494,"type":"article-journal","abstract":"Low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3F32FE">
        <w:fldChar w:fldCharType="separate"/>
      </w:r>
      <w:r w:rsidR="003F32FE">
        <w:rPr>
          <w:noProof/>
        </w:rPr>
        <w:t>(e.g. Chetty et al., 2022b)</w:t>
      </w:r>
      <w:r w:rsidR="003F32FE">
        <w:fldChar w:fldCharType="end"/>
      </w:r>
      <w:r w:rsidRPr="003A2550">
        <w:t xml:space="preserve">. Such networks do more than </w:t>
      </w:r>
      <w:r w:rsidR="007618B3">
        <w:t xml:space="preserve">provide access to material resources that can </w:t>
      </w:r>
      <w:r w:rsidRPr="003A2550">
        <w:t>enhance one’s</w:t>
      </w:r>
      <w:r w:rsidR="007618B3">
        <w:t xml:space="preserve"> economic capital</w:t>
      </w:r>
      <w:r w:rsidR="002F0075">
        <w:t>. T</w:t>
      </w:r>
      <w:r w:rsidRPr="003A2550">
        <w:t xml:space="preserve">hey also offer </w:t>
      </w:r>
      <w:r w:rsidR="007618B3">
        <w:t xml:space="preserve">symbolic resources that </w:t>
      </w:r>
      <w:r w:rsidRPr="003A2550">
        <w:t>enrich</w:t>
      </w:r>
      <w:r w:rsidR="007618B3">
        <w:t xml:space="preserve"> cultural capital</w:t>
      </w:r>
      <w:r w:rsidRPr="003A2550">
        <w:t>, including</w:t>
      </w:r>
      <w:r w:rsidR="007618B3">
        <w:t xml:space="preserve"> socialisation into </w:t>
      </w:r>
      <w:r w:rsidRPr="003A2550">
        <w:t>specific</w:t>
      </w:r>
      <w:r w:rsidR="007618B3">
        <w:t xml:space="preserve"> norms</w:t>
      </w:r>
      <w:r w:rsidRPr="003A2550">
        <w:t>,</w:t>
      </w:r>
      <w:r w:rsidR="007618B3">
        <w:t xml:space="preserve"> values</w:t>
      </w:r>
      <w:r w:rsidRPr="003A2550">
        <w:t>, and behaviours characteristic</w:t>
      </w:r>
      <w:r w:rsidR="007618B3">
        <w:t xml:space="preserve"> of a particular group</w:t>
      </w:r>
      <w:r w:rsidRPr="003A2550">
        <w:t xml:space="preserve">. Bourdieu thus sees social capital as resources </w:t>
      </w:r>
      <w:r w:rsidRPr="003A2550">
        <w:lastRenderedPageBreak/>
        <w:t>emerging from social structure, “made up of social obligations ('connections’), which is convertible, in certain conditions, into economic capital and may be institutionalised in the form of a title”</w:t>
      </w:r>
      <w:r w:rsidR="003F32FE">
        <w:t xml:space="preserve"> </w:t>
      </w:r>
      <w:r w:rsidR="003F32FE">
        <w:fldChar w:fldCharType="begin"/>
      </w:r>
      <w:r w:rsidR="003F32FE">
        <w:instrText xml:space="preserve"> ADDIN ZOTERO_ITEM CSL_CITATION {"citationID":"8OluZHaR","properties":{"formattedCitation":"(Bourdieu, 1986, p. 243)","plainCitation":"(Bourdieu, 1986, p. 243)","noteIndex":0},"citationItems":[{"id":1711,"uris":["http://zotero.org/users/3528215/items/YLJKJG9G"],"itemData":{"id":1711,"type":"chapter","container-title":"Handbook of Theory and Research for the Sociology of Education","event-place":"New York","publisher":"Greenwood Press","publisher-place":"New York","title":"The Forms of Capital","author":[{"family":"Bourdieu","given":"Pierre"}],"editor":[{"family":"Richardson","given":"John G."}],"issued":{"date-parts":[["1986"]]},"citation-key":"bourdieu1986"},"locator":"243","label":"page"}],"schema":"https://github.com/citation-style-language/schema/raw/master/csl-citation.json"} </w:instrText>
      </w:r>
      <w:r w:rsidR="003F32FE">
        <w:fldChar w:fldCharType="separate"/>
      </w:r>
      <w:r w:rsidR="003F32FE">
        <w:rPr>
          <w:noProof/>
        </w:rPr>
        <w:t>(Bourdieu, 1986, p. 243)</w:t>
      </w:r>
      <w:r w:rsidR="003F32FE">
        <w:fldChar w:fldCharType="end"/>
      </w:r>
      <w:r w:rsidRPr="003A2550">
        <w:t>.</w:t>
      </w:r>
    </w:p>
    <w:p w14:paraId="6382D058" w14:textId="0DF09503" w:rsidR="00FA62C8" w:rsidRPr="00057254" w:rsidRDefault="003A2550" w:rsidP="00324405">
      <w:pPr>
        <w:spacing w:line="480" w:lineRule="auto"/>
        <w:ind w:firstLine="360"/>
      </w:pPr>
      <w:r w:rsidRPr="003A2550">
        <w:t xml:space="preserve">In contrast, </w:t>
      </w:r>
      <w:r w:rsidR="007618B3">
        <w:t xml:space="preserve">Putnam </w:t>
      </w:r>
      <w:r w:rsidRPr="003A2550">
        <w:t>interpreted</w:t>
      </w:r>
      <w:r w:rsidR="007618B3">
        <w:t xml:space="preserve"> social capital more positively</w:t>
      </w:r>
      <w:r w:rsidR="00FA62C8" w:rsidRPr="00057254">
        <w:t xml:space="preserve"> </w:t>
      </w:r>
      <w:r w:rsidR="001402EC" w:rsidRPr="00057254">
        <w:t>as a community resource</w:t>
      </w:r>
      <w:r w:rsidR="001B0051" w:rsidRPr="00057254">
        <w:t xml:space="preserve"> vital for </w:t>
      </w:r>
      <w:r w:rsidRPr="003A2550">
        <w:t>societal health. He defined social</w:t>
      </w:r>
      <w:r w:rsidR="001B0051" w:rsidRPr="00057254">
        <w:t xml:space="preserve"> capital</w:t>
      </w:r>
      <w:r w:rsidR="00F8755E" w:rsidRPr="00057254">
        <w:t xml:space="preserve"> as </w:t>
      </w:r>
      <w:r w:rsidR="002E0985" w:rsidRPr="00057254">
        <w:t>“features of social organi</w:t>
      </w:r>
      <w:r w:rsidR="00A5651D">
        <w:t>s</w:t>
      </w:r>
      <w:r w:rsidR="002E0985" w:rsidRPr="00057254">
        <w:t xml:space="preserve">ation such as networks, norms, and social trust that facilitate coordination and cooperation for mutual benefit” </w:t>
      </w:r>
      <w:r w:rsidR="003F32FE">
        <w:fldChar w:fldCharType="begin"/>
      </w:r>
      <w:r w:rsidR="003F32FE">
        <w:instrText xml:space="preserve"> ADDIN ZOTERO_ITEM CSL_CITATION {"citationID":"L5RkYHls","properties":{"formattedCitation":"(Putnam, 1995, p. 67)","plainCitation":"(Putnam, 1995, p. 67)","noteIndex":0},"citationItems":[{"id":341,"uris":["http://zotero.org/users/3528215/items/UQM7RZKF"],"itemData":{"id":341,"type":"article-journal","container-title":"PS: Political Science and Politics","DOI":"10.2307/420517","ISSN":"10490965, 15375935","issue":"4","journalAbbreviation":"PS: Political Science and Politics","page":"664-683","title":"Tuning In, Tuning Out: The Strange Disappearance of Social Capital in America","volume":"28","author":[{"family":"Putnam","given":"Robert D."}],"issued":{"date-parts":[["1995"]]},"citation-key":"putnam1995"},"locator":"67","label":"page"}],"schema":"https://github.com/citation-style-language/schema/raw/master/csl-citation.json"} </w:instrText>
      </w:r>
      <w:r w:rsidR="003F32FE">
        <w:fldChar w:fldCharType="separate"/>
      </w:r>
      <w:r w:rsidR="003F32FE">
        <w:rPr>
          <w:noProof/>
        </w:rPr>
        <w:t>(Putnam, 1995, p. 67)</w:t>
      </w:r>
      <w:r w:rsidR="003F32FE">
        <w:fldChar w:fldCharType="end"/>
      </w:r>
      <w:r w:rsidR="007618B3">
        <w:t xml:space="preserve">. </w:t>
      </w:r>
      <w:r w:rsidRPr="003A2550">
        <w:t>This form of</w:t>
      </w:r>
      <w:r w:rsidR="007618B3">
        <w:t xml:space="preserve"> social capital </w:t>
      </w:r>
      <w:r w:rsidRPr="003A2550">
        <w:t>is grounded in</w:t>
      </w:r>
      <w:r w:rsidR="00120055" w:rsidRPr="00057254">
        <w:t xml:space="preserve"> public and accessible</w:t>
      </w:r>
      <w:r w:rsidRPr="003A2550">
        <w:t xml:space="preserve"> social networks, often</w:t>
      </w:r>
      <w:r w:rsidR="00120055" w:rsidRPr="00057254">
        <w:t xml:space="preserve"> </w:t>
      </w:r>
      <w:r w:rsidR="00DF376D" w:rsidRPr="00057254">
        <w:t>measured by</w:t>
      </w:r>
      <w:r w:rsidR="001402EC" w:rsidRPr="00057254">
        <w:t xml:space="preserve"> engagement </w:t>
      </w:r>
      <w:r w:rsidR="00DF376D" w:rsidRPr="00057254">
        <w:t>in</w:t>
      </w:r>
      <w:r w:rsidR="001402EC" w:rsidRPr="00057254">
        <w:t xml:space="preserve"> community and civic organisations</w:t>
      </w:r>
      <w:r w:rsidRPr="003A2550">
        <w:t xml:space="preserve">. These networks </w:t>
      </w:r>
      <w:r w:rsidR="00AE3F9F" w:rsidRPr="00057254">
        <w:t xml:space="preserve">connect people from </w:t>
      </w:r>
      <w:r w:rsidRPr="003A2550">
        <w:t>diverse</w:t>
      </w:r>
      <w:r w:rsidR="00AE3F9F" w:rsidRPr="00057254">
        <w:t xml:space="preserve"> backgrounds</w:t>
      </w:r>
      <w:r w:rsidR="002000E6" w:rsidRPr="00057254">
        <w:t xml:space="preserve"> and do not require </w:t>
      </w:r>
      <w:r w:rsidR="00A22C5A" w:rsidRPr="00057254">
        <w:t>intense</w:t>
      </w:r>
      <w:r w:rsidRPr="003A2550">
        <w:t>, continuous interaction among</w:t>
      </w:r>
      <w:r w:rsidR="00A22C5A" w:rsidRPr="00057254">
        <w:t xml:space="preserve"> members</w:t>
      </w:r>
      <w:r w:rsidR="00AE3F9F" w:rsidRPr="00057254">
        <w:t xml:space="preserve">. </w:t>
      </w:r>
      <w:r w:rsidR="00A22C5A" w:rsidRPr="00057254">
        <w:t xml:space="preserve">Putnam </w:t>
      </w:r>
      <w:r w:rsidRPr="003A2550">
        <w:t>argued</w:t>
      </w:r>
      <w:r w:rsidR="00A22C5A" w:rsidRPr="00057254">
        <w:t xml:space="preserve"> that </w:t>
      </w:r>
      <w:r w:rsidRPr="003A2550">
        <w:t>individuals could benefit from</w:t>
      </w:r>
      <w:r w:rsidR="00A22C5A" w:rsidRPr="00057254">
        <w:t xml:space="preserve"> this </w:t>
      </w:r>
      <w:r w:rsidRPr="003A2550">
        <w:t>form of</w:t>
      </w:r>
      <w:r w:rsidR="007618B3">
        <w:t xml:space="preserve"> </w:t>
      </w:r>
      <w:r w:rsidR="00A22C5A" w:rsidRPr="00057254">
        <w:t xml:space="preserve">social capital without </w:t>
      </w:r>
      <w:r w:rsidRPr="003A2550">
        <w:t>active participation in</w:t>
      </w:r>
      <w:r w:rsidR="00A22C5A" w:rsidRPr="00057254">
        <w:t xml:space="preserve"> community activities</w:t>
      </w:r>
      <w:r w:rsidR="00856A2F" w:rsidRPr="00057254">
        <w:t xml:space="preserve">. He </w:t>
      </w:r>
      <w:r w:rsidRPr="003A2550">
        <w:t>candidly admitted</w:t>
      </w:r>
      <w:r w:rsidR="007618B3">
        <w:t>,</w:t>
      </w:r>
      <w:r w:rsidR="00856A2F" w:rsidRPr="00057254">
        <w:t xml:space="preserve"> “My wife and I have the good fortune to live in a neighbourhood of Cambridge, Massachusetts, that has a good deal of social capital: barbecues and cocktail parties and so on. I am able to be in Uppsala, Sweden, confident that my home is being protected by all that social capital, even though —and this is the moment for confession— I actually never go to the barbecues and cocktail parties”</w:t>
      </w:r>
      <w:r w:rsidR="003F32FE">
        <w:t xml:space="preserve"> </w:t>
      </w:r>
      <w:r w:rsidR="003F32FE">
        <w:fldChar w:fldCharType="begin"/>
      </w:r>
      <w:r w:rsidR="003F32FE">
        <w:instrText xml:space="preserve"> ADDIN ZOTERO_ITEM CSL_CITATION {"citationID":"pTJ5U7Gc","properties":{"formattedCitation":"(Putnam, 2000, p. 138)","plainCitation":"(Putnam, 2000, p. 138)","noteIndex":0},"citationItems":[{"id":1667,"uris":["http://zotero.org/users/3528215/items/S5RQX8MB"],"itemData":{"id":1667,"type":"book","event-place":"New York","publisher":"Simon &amp; Schuster","publisher-place":"New York","title":"Bowling Alone: The Collapse and Revival of American Community","author":[{"family":"Putnam","given":"Robert D."}],"issued":{"date-parts":[["2000"]]},"citation-key":"putnam2000"},"locator":"138","label":"page"}],"schema":"https://github.com/citation-style-language/schema/raw/master/csl-citation.json"} </w:instrText>
      </w:r>
      <w:r w:rsidR="003F32FE">
        <w:fldChar w:fldCharType="separate"/>
      </w:r>
      <w:r w:rsidR="003F32FE">
        <w:rPr>
          <w:noProof/>
        </w:rPr>
        <w:t>(Putnam, 2000, p. 138)</w:t>
      </w:r>
      <w:r w:rsidR="003F32FE">
        <w:fldChar w:fldCharType="end"/>
      </w:r>
      <w:r w:rsidR="007618B3">
        <w:t xml:space="preserve">. These interactions </w:t>
      </w:r>
      <w:r w:rsidR="001402EC" w:rsidRPr="00057254">
        <w:t xml:space="preserve">foster trust </w:t>
      </w:r>
      <w:r w:rsidR="00AE3F9F" w:rsidRPr="00057254">
        <w:t xml:space="preserve">and cooperation </w:t>
      </w:r>
      <w:r w:rsidRPr="003A2550">
        <w:t>within broader</w:t>
      </w:r>
      <w:r w:rsidR="00AE3F9F" w:rsidRPr="00057254">
        <w:t xml:space="preserve"> society</w:t>
      </w:r>
      <w:r w:rsidR="001402EC" w:rsidRPr="00057254">
        <w:t xml:space="preserve">. </w:t>
      </w:r>
      <w:r w:rsidRPr="003A2550">
        <w:t>According to</w:t>
      </w:r>
      <w:r w:rsidR="001402EC" w:rsidRPr="00057254">
        <w:t xml:space="preserve"> the </w:t>
      </w:r>
      <w:r w:rsidRPr="003A2550">
        <w:t>“</w:t>
      </w:r>
      <w:r w:rsidR="001402EC" w:rsidRPr="00057254">
        <w:t>bowling alone</w:t>
      </w:r>
      <w:r w:rsidRPr="003A2550">
        <w:t>”</w:t>
      </w:r>
      <w:r w:rsidR="001402EC" w:rsidRPr="00057254">
        <w:t xml:space="preserve"> </w:t>
      </w:r>
      <w:r w:rsidR="001B6189" w:rsidRPr="00057254">
        <w:t>hypothesis,</w:t>
      </w:r>
      <w:r w:rsidR="001402EC" w:rsidRPr="00057254">
        <w:t xml:space="preserve"> the decline </w:t>
      </w:r>
      <w:r w:rsidRPr="003A2550">
        <w:t>in</w:t>
      </w:r>
      <w:r w:rsidR="001402EC" w:rsidRPr="00057254">
        <w:t xml:space="preserve"> membership and participation in community activities </w:t>
      </w:r>
      <w:r w:rsidR="007618B3">
        <w:t>has</w:t>
      </w:r>
      <w:r w:rsidR="001402EC" w:rsidRPr="00057254">
        <w:t xml:space="preserve"> had </w:t>
      </w:r>
      <w:r w:rsidR="002F0075">
        <w:t>pernicious consequences, leading</w:t>
      </w:r>
      <w:r w:rsidR="001402EC" w:rsidRPr="00057254">
        <w:t xml:space="preserve"> to increased individualism</w:t>
      </w:r>
      <w:r w:rsidR="00906B0D" w:rsidRPr="00057254">
        <w:t>, alienation</w:t>
      </w:r>
      <w:r w:rsidR="007618B3">
        <w:t>,</w:t>
      </w:r>
      <w:r w:rsidR="00AE3F9F" w:rsidRPr="00057254">
        <w:t xml:space="preserve"> and </w:t>
      </w:r>
      <w:r w:rsidRPr="003A2550">
        <w:t>diminished</w:t>
      </w:r>
      <w:r w:rsidR="00AE3F9F" w:rsidRPr="00057254">
        <w:t xml:space="preserve"> solidarity</w:t>
      </w:r>
      <w:r w:rsidR="00906B0D" w:rsidRPr="00057254">
        <w:t xml:space="preserve"> and trust in public institutions</w:t>
      </w:r>
      <w:r w:rsidR="003F32FE">
        <w:t xml:space="preserve"> </w:t>
      </w:r>
      <w:r w:rsidR="003F32FE">
        <w:fldChar w:fldCharType="begin"/>
      </w:r>
      <w:r w:rsidR="003F32FE">
        <w:instrText xml:space="preserve"> ADDIN ZOTERO_ITEM CSL_CITATION {"citationID":"Kp0VmMlL","properties":{"formattedCitation":"(Putnam, 2002)","plainCitation":"(Putnam, 2002)","noteIndex":0},"citationItems":[{"id":1712,"uris":["http://zotero.org/users/3528215/items/3BAHJ7PB"],"itemData":{"id":1712,"type":"book","event-place":"Oxford, U.K.","publisher":"Oxford University Press","publisher-place":"Oxford, U.K.","title":"The Dynamics of Social Capital","author":[{"family":"Putnam","given":"Robert D."}],"issued":{"date-parts":[["2002"]]},"citation-key":"putnam2002"}}],"schema":"https://github.com/citation-style-language/schema/raw/master/csl-citation.json"} </w:instrText>
      </w:r>
      <w:r w:rsidR="003F32FE">
        <w:fldChar w:fldCharType="separate"/>
      </w:r>
      <w:r w:rsidR="003F32FE">
        <w:rPr>
          <w:noProof/>
        </w:rPr>
        <w:t>(Putnam, 2002)</w:t>
      </w:r>
      <w:r w:rsidR="003F32FE">
        <w:fldChar w:fldCharType="end"/>
      </w:r>
      <w:r w:rsidR="007618B3">
        <w:t>. Social capital</w:t>
      </w:r>
      <w:r w:rsidR="002F0075">
        <w:t xml:space="preserve"> in Putnam’s view</w:t>
      </w:r>
      <w:r w:rsidR="007618B3">
        <w:t xml:space="preserve"> is</w:t>
      </w:r>
      <w:r w:rsidR="002000E6" w:rsidRPr="00057254">
        <w:t xml:space="preserve"> a local phenomenon with </w:t>
      </w:r>
      <w:r w:rsidRPr="003A2550">
        <w:t>far-reaching</w:t>
      </w:r>
      <w:r w:rsidR="002F0075">
        <w:t xml:space="preserve"> positive</w:t>
      </w:r>
      <w:r w:rsidRPr="003A2550">
        <w:t xml:space="preserve"> </w:t>
      </w:r>
      <w:r w:rsidR="002000E6" w:rsidRPr="00057254">
        <w:t>societal implications</w:t>
      </w:r>
      <w:r w:rsidR="00AB5FDE" w:rsidRPr="00057254">
        <w:t xml:space="preserve">, </w:t>
      </w:r>
      <w:r w:rsidRPr="003A2550">
        <w:t>closely</w:t>
      </w:r>
      <w:r w:rsidR="00AB5FDE" w:rsidRPr="00057254">
        <w:t xml:space="preserve"> linked to civic participation</w:t>
      </w:r>
      <w:r w:rsidR="00F9013D" w:rsidRPr="00057254">
        <w:t xml:space="preserve"> and </w:t>
      </w:r>
      <w:r w:rsidRPr="003A2550">
        <w:t>commonly</w:t>
      </w:r>
      <w:r w:rsidR="00F9013D" w:rsidRPr="00057254">
        <w:t xml:space="preserve"> measured through </w:t>
      </w:r>
      <w:r w:rsidRPr="003A2550">
        <w:t xml:space="preserve">activities such as </w:t>
      </w:r>
      <w:r w:rsidR="00F9013D" w:rsidRPr="00057254">
        <w:t xml:space="preserve">volunteering, </w:t>
      </w:r>
      <w:r w:rsidR="00727592" w:rsidRPr="00057254">
        <w:t xml:space="preserve">church </w:t>
      </w:r>
      <w:r w:rsidR="007618B3">
        <w:t>attendance, and</w:t>
      </w:r>
      <w:r w:rsidR="00F9013D" w:rsidRPr="00057254">
        <w:t xml:space="preserve"> voting</w:t>
      </w:r>
      <w:r w:rsidR="002000E6" w:rsidRPr="00057254">
        <w:t>.</w:t>
      </w:r>
    </w:p>
    <w:p w14:paraId="3805D8D4" w14:textId="3D7DC140" w:rsidR="006572CF" w:rsidRPr="00057254" w:rsidRDefault="00035337" w:rsidP="00324405">
      <w:pPr>
        <w:spacing w:line="480" w:lineRule="auto"/>
        <w:ind w:firstLine="360"/>
      </w:pPr>
      <w:r w:rsidRPr="00057254">
        <w:t>Coleman</w:t>
      </w:r>
      <w:r w:rsidR="000C6F06">
        <w:t xml:space="preserve"> </w:t>
      </w:r>
      <w:r w:rsidR="000C6F06">
        <w:fldChar w:fldCharType="begin"/>
      </w:r>
      <w:r w:rsidR="000C6F06">
        <w:instrText xml:space="preserve"> ADDIN ZOTERO_ITEM CSL_CITATION {"citationID":"LHvcrQjO","properties":{"formattedCitation":"(Coleman, 1988)","plainCitation":"(Coleman, 1988)","noteIndex":0},"citationItems":[{"id":497,"uris":["http://zotero.org/users/3528215/items/GGP8NAK5"],"itemData":{"id":497,"type":"article-journal","abstract":"In this paper, the concept of social capital is introduced and illustrated, its forms are described, the social structural conditions under which it arises are examined, and it is used in an analysis of dropouts from high school. Use of the concept of social capital is part of a general theoretical strategy discussed in the paper: taking rational action as a starting point but rejecting the extreme individualistic premises that often accompany it. The conception of social capital as a resource for action is one way of introducing social structure into the rational action paradigm. Three forms of social capital are examined: obligations and expectations, information channels, and social norms. The role of closure in the social structure in facilitating the first and third of these forms of social capital is described. An analysis of the effect of the lack of social capital available to high school sophomores on dropping out of school before graduation is carried out. The effect of social capital within the family and in the community outside the family is examined.","archive":"JSTOR","container-title":"American Journal of Sociology","ISSN":"00029602, 15375390","note":"publisher: University of Chicago Press","page":"S95-S120","title":"Social Capital in the Creation of Human Capital","volume":"94","author":[{"family":"Coleman","given":"James S."}],"issued":{"date-parts":[["1988"]]},"citation-key":"coleman1988"}}],"schema":"https://github.com/citation-style-language/schema/raw/master/csl-citation.json"} </w:instrText>
      </w:r>
      <w:r w:rsidR="000C6F06">
        <w:fldChar w:fldCharType="separate"/>
      </w:r>
      <w:r w:rsidR="000C6F06">
        <w:rPr>
          <w:noProof/>
        </w:rPr>
        <w:t>(1988)</w:t>
      </w:r>
      <w:r w:rsidR="000C6F06">
        <w:fldChar w:fldCharType="end"/>
      </w:r>
      <w:r w:rsidRPr="00057254">
        <w:t xml:space="preserve"> and </w:t>
      </w:r>
      <w:r w:rsidR="001C1A02" w:rsidRPr="00057254">
        <w:t xml:space="preserve">later </w:t>
      </w:r>
      <w:r w:rsidRPr="00057254">
        <w:t>Lin</w:t>
      </w:r>
      <w:r w:rsidR="000C6F06">
        <w:t xml:space="preserve"> </w:t>
      </w:r>
      <w:r w:rsidR="000C6F06">
        <w:fldChar w:fldCharType="begin"/>
      </w:r>
      <w:r w:rsidR="000C6F06">
        <w:instrText xml:space="preserve"> ADDIN ZOTERO_ITEM CSL_CITATION {"citationID":"gtHsChbD","properties":{"formattedCitation":"(Lin, 2008)","plainCitation":"(Lin, 2008)","dontUpdate":true,"noteIndex":0},"citationItems":[{"id":1713,"uris":["http://zotero.org/users/3528215/items/LAN3X2PT"],"itemData":{"id":1713,"type":"chapter","container-title":"The Handbook of Social Capital","event-place":"Oxford, U.K.","publisher":"Oxford University Press","publisher-place":"Oxford, U.K.","title":"A network theory of social capital","author":[{"family":"Lin","given":"Nan"}],"editor":[{"family":"Castiglione","given":"Dario"},{"family":"Deth","given":"Jan W.","non-dropping-particle":"van"},{"family":"Wolleb","given":"Guglielmo"}],"issued":{"date-parts":[["2008"]]},"citation-key":"lin2008"}}],"schema":"https://github.com/citation-style-language/schema/raw/master/csl-citation.json"} </w:instrText>
      </w:r>
      <w:r w:rsidR="000C6F06">
        <w:fldChar w:fldCharType="separate"/>
      </w:r>
      <w:r w:rsidR="000C6F06">
        <w:rPr>
          <w:noProof/>
        </w:rPr>
        <w:t>(2008)</w:t>
      </w:r>
      <w:r w:rsidR="000C6F06">
        <w:fldChar w:fldCharType="end"/>
      </w:r>
      <w:r w:rsidR="007618B3">
        <w:t xml:space="preserve"> </w:t>
      </w:r>
      <w:r w:rsidR="003A2550" w:rsidRPr="003A2550">
        <w:t>offer</w:t>
      </w:r>
      <w:r w:rsidR="001C1A02" w:rsidRPr="00057254">
        <w:t xml:space="preserve"> a different</w:t>
      </w:r>
      <w:r w:rsidR="008D1510" w:rsidRPr="00057254">
        <w:t xml:space="preserve"> </w:t>
      </w:r>
      <w:r w:rsidR="003A2550" w:rsidRPr="003A2550">
        <w:t>perspective, conceptualising</w:t>
      </w:r>
      <w:r w:rsidRPr="00057254">
        <w:t xml:space="preserve"> social capital</w:t>
      </w:r>
      <w:r w:rsidR="00541346" w:rsidRPr="00057254">
        <w:t xml:space="preserve"> </w:t>
      </w:r>
      <w:r w:rsidR="003A2550" w:rsidRPr="003A2550">
        <w:t>as a network resource</w:t>
      </w:r>
      <w:r w:rsidR="00541346" w:rsidRPr="00057254">
        <w:t xml:space="preserve"> that</w:t>
      </w:r>
      <w:r w:rsidR="001C1A02" w:rsidRPr="00057254">
        <w:t xml:space="preserve"> can be analysed and measured </w:t>
      </w:r>
      <w:r w:rsidR="007618B3">
        <w:t xml:space="preserve">coherently. </w:t>
      </w:r>
      <w:r w:rsidR="003A2550" w:rsidRPr="003A2550">
        <w:t>Lin</w:t>
      </w:r>
      <w:r w:rsidR="000C6F06">
        <w:t xml:space="preserve"> </w:t>
      </w:r>
      <w:r w:rsidR="000C6F06">
        <w:fldChar w:fldCharType="begin"/>
      </w:r>
      <w:r w:rsidR="000C6F06">
        <w:instrText xml:space="preserve"> ADDIN ZOTERO_ITEM CSL_CITATION {"citationID":"RwLrjbYB","properties":{"formattedCitation":"(Lin, 2008)","plainCitation":"(Lin, 2008)","dontUpdate":true,"noteIndex":0},"citationItems":[{"id":1713,"uris":["http://zotero.org/users/3528215/items/LAN3X2PT"],"itemData":{"id":1713,"type":"chapter","container-title":"The Handbook of Social Capital","event-place":"Oxford, U.K.","publisher":"Oxford University Press","publisher-place":"Oxford, U.K.","title":"A network theory of social capital","author":[{"family":"Lin","given":"Nan"}],"editor":[{"family":"Castiglione","given":"Dario"},{"family":"Deth","given":"Jan W.","non-dropping-particle":"van"},{"family":"Wolleb","given":"Guglielmo"}],"issued":{"date-parts":[["2008"]]},"citation-key":"lin2008"}}],"schema":"https://github.com/citation-style-language/schema/raw/master/csl-citation.json"} </w:instrText>
      </w:r>
      <w:r w:rsidR="000C6F06">
        <w:fldChar w:fldCharType="separate"/>
      </w:r>
      <w:r w:rsidR="000C6F06">
        <w:rPr>
          <w:noProof/>
        </w:rPr>
        <w:t>(2008)</w:t>
      </w:r>
      <w:r w:rsidR="000C6F06">
        <w:fldChar w:fldCharType="end"/>
      </w:r>
      <w:r w:rsidR="00C737E2" w:rsidRPr="00057254">
        <w:t xml:space="preserve"> </w:t>
      </w:r>
      <w:r w:rsidR="003A2550" w:rsidRPr="003A2550">
        <w:lastRenderedPageBreak/>
        <w:t>defined</w:t>
      </w:r>
      <w:r w:rsidR="001C1A02" w:rsidRPr="00057254">
        <w:t xml:space="preserve"> social capital as access to resources through network ties</w:t>
      </w:r>
      <w:r w:rsidR="003A2550" w:rsidRPr="003A2550">
        <w:t>,</w:t>
      </w:r>
      <w:r w:rsidR="001C1A02" w:rsidRPr="00057254">
        <w:t xml:space="preserve"> </w:t>
      </w:r>
      <w:r w:rsidR="002711F1" w:rsidRPr="00057254">
        <w:t xml:space="preserve">which are organically </w:t>
      </w:r>
      <w:r w:rsidR="003A2550" w:rsidRPr="003A2550">
        <w:t>rather than</w:t>
      </w:r>
      <w:r w:rsidR="002711F1" w:rsidRPr="00057254">
        <w:t xml:space="preserve"> formally organised.</w:t>
      </w:r>
      <w:r w:rsidR="00AB5FDE" w:rsidRPr="00057254">
        <w:t xml:space="preserve"> This </w:t>
      </w:r>
      <w:r w:rsidR="003A2550" w:rsidRPr="003A2550">
        <w:t>perspective marks</w:t>
      </w:r>
      <w:r w:rsidR="00AB5FDE" w:rsidRPr="00057254">
        <w:t xml:space="preserve"> a </w:t>
      </w:r>
      <w:r w:rsidR="003A2550" w:rsidRPr="003A2550">
        <w:t>shift</w:t>
      </w:r>
      <w:r w:rsidR="00AB5FDE" w:rsidRPr="00057254">
        <w:t xml:space="preserve"> from institutionalised networks to individual</w:t>
      </w:r>
      <w:r w:rsidR="003A2550" w:rsidRPr="003A2550">
        <w:t>, informal</w:t>
      </w:r>
      <w:r w:rsidR="00AB5FDE" w:rsidRPr="00057254">
        <w:t xml:space="preserve"> networks not necessarily </w:t>
      </w:r>
      <w:r w:rsidR="003A2550" w:rsidRPr="003A2550">
        <w:t>tied</w:t>
      </w:r>
      <w:r w:rsidR="00AB5FDE" w:rsidRPr="00057254">
        <w:t xml:space="preserve"> to local organisations or institutions.</w:t>
      </w:r>
      <w:r w:rsidR="00727592" w:rsidRPr="00057254">
        <w:t xml:space="preserve"> The </w:t>
      </w:r>
      <w:r w:rsidR="003A2550" w:rsidRPr="003A2550">
        <w:t>advent</w:t>
      </w:r>
      <w:r w:rsidR="00727592" w:rsidRPr="00057254">
        <w:t xml:space="preserve"> of digital technologies has </w:t>
      </w:r>
      <w:r w:rsidR="007618B3">
        <w:t>led</w:t>
      </w:r>
      <w:r w:rsidR="00727592" w:rsidRPr="00057254">
        <w:t xml:space="preserve"> many scholars to </w:t>
      </w:r>
      <w:r w:rsidR="001B64FF" w:rsidRPr="00057254">
        <w:t xml:space="preserve">argue for the </w:t>
      </w:r>
      <w:r w:rsidR="003A2550" w:rsidRPr="003A2550">
        <w:t>emergence</w:t>
      </w:r>
      <w:r w:rsidR="001B64FF" w:rsidRPr="00057254">
        <w:t xml:space="preserve"> of a</w:t>
      </w:r>
      <w:r w:rsidR="00727592" w:rsidRPr="00057254">
        <w:t xml:space="preserve"> network society</w:t>
      </w:r>
      <w:r w:rsidR="001B64FF" w:rsidRPr="00057254">
        <w:t xml:space="preserve">, </w:t>
      </w:r>
      <w:r w:rsidR="007618B3">
        <w:t xml:space="preserve">with </w:t>
      </w:r>
      <w:r w:rsidR="00A064E9" w:rsidRPr="00057254">
        <w:t>Manuel C</w:t>
      </w:r>
      <w:r w:rsidR="001B64FF" w:rsidRPr="00057254">
        <w:t xml:space="preserve">astells </w:t>
      </w:r>
      <w:r w:rsidR="007618B3">
        <w:t xml:space="preserve">famously asserting that </w:t>
      </w:r>
      <w:r w:rsidR="003A2550" w:rsidRPr="003A2550">
        <w:t xml:space="preserve">technology </w:t>
      </w:r>
      <w:r w:rsidR="001B64FF" w:rsidRPr="00057254">
        <w:t xml:space="preserve">has </w:t>
      </w:r>
      <w:r w:rsidR="003A2550" w:rsidRPr="003A2550">
        <w:t>generated</w:t>
      </w:r>
      <w:r w:rsidR="001B64FF" w:rsidRPr="00057254">
        <w:t xml:space="preserve"> connections between people </w:t>
      </w:r>
      <w:r w:rsidR="00557465" w:rsidRPr="00057254">
        <w:t xml:space="preserve">and institutions </w:t>
      </w:r>
      <w:r w:rsidR="007618B3">
        <w:t xml:space="preserve">previously unable to </w:t>
      </w:r>
      <w:r w:rsidR="003A2550" w:rsidRPr="003A2550">
        <w:t>interact: “All</w:t>
      </w:r>
      <w:r w:rsidR="001B64FF" w:rsidRPr="004A7914">
        <w:t xml:space="preserve"> networks exist, but the connection between everything and everything</w:t>
      </w:r>
      <w:r w:rsidR="0023614E">
        <w:t>—</w:t>
      </w:r>
      <w:r w:rsidR="001B64FF" w:rsidRPr="004A7914">
        <w:t>be it financial markets, politics, culture, media, communications, etc - that's new because of the new digital technologies"</w:t>
      </w:r>
      <w:r w:rsidR="001B64FF" w:rsidRPr="00057254">
        <w:t xml:space="preserve"> </w:t>
      </w:r>
      <w:r w:rsidR="000C6F06">
        <w:fldChar w:fldCharType="begin"/>
      </w:r>
      <w:r w:rsidR="000C6F06">
        <w:instrText xml:space="preserve"> ADDIN ZOTERO_ITEM CSL_CITATION {"citationID":"HzQyaz6T","properties":{"formattedCitation":"(BBC, 2012)","plainCitation":"(BBC, 2012)","noteIndex":0},"citationItems":[{"id":1714,"uris":["http://zotero.org/users/3528215/items/VQ2A84HZ"],"itemData":{"id":1714,"type":"article-newspaper","title":"Viewpoint: Manuel Castells on the rise of alternative economic cultures","URL":"https://www.bbc.com/news/business-20027044","author":[{"family":"BBC","given":""}],"accessed":{"date-parts":[["2024",7,30]]},"issued":{"date-parts":[["2012"]]},"citation-key":"bbc2012"}}],"schema":"https://github.com/citation-style-language/schema/raw/master/csl-citation.json"} </w:instrText>
      </w:r>
      <w:r w:rsidR="000C6F06">
        <w:fldChar w:fldCharType="separate"/>
      </w:r>
      <w:r w:rsidR="000C6F06">
        <w:rPr>
          <w:noProof/>
        </w:rPr>
        <w:t>(BBC, 2012)</w:t>
      </w:r>
      <w:r w:rsidR="000C6F06">
        <w:fldChar w:fldCharType="end"/>
      </w:r>
      <w:r w:rsidR="000C6F06">
        <w:t>.</w:t>
      </w:r>
      <w:r w:rsidR="006572CF" w:rsidRPr="00057254">
        <w:t xml:space="preserve"> </w:t>
      </w:r>
      <w:r w:rsidR="007724E8" w:rsidRPr="00057254">
        <w:t xml:space="preserve">Network society </w:t>
      </w:r>
      <w:r w:rsidR="003A2550" w:rsidRPr="003A2550">
        <w:t>theories adopt</w:t>
      </w:r>
      <w:r w:rsidR="007724E8" w:rsidRPr="00057254">
        <w:t xml:space="preserve"> a</w:t>
      </w:r>
      <w:r w:rsidR="00557465" w:rsidRPr="00057254">
        <w:t xml:space="preserve"> more optimistic </w:t>
      </w:r>
      <w:r w:rsidR="007618B3">
        <w:t>view</w:t>
      </w:r>
      <w:r w:rsidR="00557465" w:rsidRPr="00057254">
        <w:t xml:space="preserve"> of </w:t>
      </w:r>
      <w:r w:rsidR="00B612C7" w:rsidRPr="00057254">
        <w:t xml:space="preserve">open technological </w:t>
      </w:r>
      <w:r w:rsidR="00557465" w:rsidRPr="00057254">
        <w:t>networks</w:t>
      </w:r>
      <w:r w:rsidR="00D50660" w:rsidRPr="00057254">
        <w:t xml:space="preserve"> </w:t>
      </w:r>
      <w:r w:rsidR="00557465" w:rsidRPr="00057254">
        <w:t xml:space="preserve">as </w:t>
      </w:r>
      <w:r w:rsidR="003A2550" w:rsidRPr="003A2550">
        <w:t>platforms</w:t>
      </w:r>
      <w:r w:rsidR="007618B3">
        <w:t xml:space="preserve"> for</w:t>
      </w:r>
      <w:r w:rsidR="00D50660" w:rsidRPr="00057254">
        <w:t xml:space="preserve"> expanding</w:t>
      </w:r>
      <w:r w:rsidR="00557465" w:rsidRPr="00057254">
        <w:t xml:space="preserve"> social capital </w:t>
      </w:r>
      <w:r w:rsidR="00D50660" w:rsidRPr="00057254">
        <w:t xml:space="preserve">by creating bridges between </w:t>
      </w:r>
      <w:r w:rsidR="007724E8" w:rsidRPr="00057254">
        <w:t xml:space="preserve">otherwise </w:t>
      </w:r>
      <w:r w:rsidR="003A2550" w:rsidRPr="003A2550">
        <w:t>disconnected individuals.</w:t>
      </w:r>
    </w:p>
    <w:p w14:paraId="413E91A3" w14:textId="21698AC3" w:rsidR="007618B3" w:rsidRDefault="007618B3" w:rsidP="00324405">
      <w:pPr>
        <w:spacing w:line="480" w:lineRule="auto"/>
        <w:ind w:firstLine="360"/>
      </w:pPr>
      <w:r>
        <w:t xml:space="preserve">This </w:t>
      </w:r>
      <w:r w:rsidR="003A2550" w:rsidRPr="003A2550">
        <w:t xml:space="preserve">perspective </w:t>
      </w:r>
      <w:r>
        <w:t xml:space="preserve">differs from </w:t>
      </w:r>
      <w:r w:rsidR="003A2550" w:rsidRPr="003A2550">
        <w:t>Wellman et al.'s</w:t>
      </w:r>
      <w:r w:rsidR="000C6F06">
        <w:t xml:space="preserve"> </w:t>
      </w:r>
      <w:r w:rsidR="000C6F06">
        <w:fldChar w:fldCharType="begin"/>
      </w:r>
      <w:r w:rsidR="000C6F06">
        <w:instrText xml:space="preserve"> ADDIN ZOTERO_ITEM CSL_CITATION {"citationID":"FTCoYe3Q","properties":{"formattedCitation":"(Wellman et al., 2001, 2003)","plainCitation":"(Wellman et al., 2001, 2003)","noteIndex":0},"citationItems":[{"id":384,"uris":["http://zotero.org/users/3528215/items/RZDGLLJP"],"itemData":{"id":384,"type":"article-journal","abstract":"How does the Internet affect social capital? Do the communication possibilities of the Internet increase, decrease, or supplement interpersonal contact, participation, and community commitment? This evidence comes from a 1998 survey of 39,211 visitors to the National Geographic Society Web site, one of the first large-scale Web surveys. The authors find that people's interaction online supplements their face-to-face and telephone communication without increasing or decreasing it. However, heavy Internet use is associated with increased participation in voluntary organizations and politics. Further support for this effect is the positive association between offline and online participation in voluntary organizations and politics. However, the effects of the Internet are not only positive: The heaviest users of the Internet are the least committed to online community. Taken together, this evidence suggests that the Internet is becoming normalized as it is incorporated into the routine practices of everyday life.","container-title":"American Behavioral Scientist","DOI":"10.1177/00027640121957286","ISSN":"0002-7642","issue":"3","journalAbbreviation":"American Behavioral Scientist","page":"436-455","title":"Does the Internet Increase, Decrease, or Supplement Social Capital?: Social Networks, Participation, and Community Commitment","volume":"45","author":[{"family":"Wellman","given":"Barry"},{"family":"Quan-Haase","given":"Anabel"},{"family":"Witte","given":"James"},{"family":"Hampton","given":"Keith"}],"issued":{"date-parts":[["2001",11,1]]},"citation-key":"wellman2001"}},{"id":1715,"uris":["http://zotero.org/users/3528215/items/HVF8R6V4"],"itemData":{"id":1715,"type":"article-journal","abstract":"Abstract We review the evidence from a number of surveys in which our NetLab has been involved about the extent to which the Internet is transforming or enhancing community. The studies show that the Internet is used for connectivity locally as well as globally, although the nature of its use varies in different countries. Internet use is adding on to other forms of communication, rather than replacing them. Internet use is reinforcing the pre-existing turn to societies in the developed world that are organized around networked individualism rather than group or local solidarities. The result has important implications for civic involvement.","container-title":"Journal of Computer-Mediated Communication","DOI":"10.1111/j.1083-6101.2003.tb00216.x","ISSN":"1083-6101","issue":"3","journalAbbreviation":"Journal of Computer-Mediated Communication","note":"publisher: John Wiley &amp; Sons, Ltd","page":"0-0","title":"The Social Affordances of the Internet for Networked Individualism","volume":"8","author":[{"family":"Wellman","given":"Barry"},{"family":"Quan-Haase","given":"Anabel"},{"family":"Boase","given":"Jeffrey"},{"family":"Chen","given":"Wenhong"},{"family":"Hampton","given":"Keith"},{"family":"Díaz","given":"Isabel"},{"family":"Miyata","given":"Kakuko"}],"issued":{"date-parts":[["2003",4,1]]},"citation-key":"wellman2003"}}],"schema":"https://github.com/citation-style-language/schema/raw/master/csl-citation.json"} </w:instrText>
      </w:r>
      <w:r w:rsidR="000C6F06">
        <w:fldChar w:fldCharType="separate"/>
      </w:r>
      <w:r w:rsidR="000C6F06">
        <w:rPr>
          <w:noProof/>
        </w:rPr>
        <w:t>(2001, 2003)</w:t>
      </w:r>
      <w:r w:rsidR="000C6F06">
        <w:fldChar w:fldCharType="end"/>
      </w:r>
      <w:r w:rsidR="003A2550" w:rsidRPr="003A2550">
        <w:t xml:space="preserve"> concept</w:t>
      </w:r>
      <w:r>
        <w:t xml:space="preserve"> of networked individualism</w:t>
      </w:r>
      <w:r w:rsidR="003A2550" w:rsidRPr="003A2550">
        <w:t>.</w:t>
      </w:r>
      <w:r>
        <w:t xml:space="preserve"> They </w:t>
      </w:r>
      <w:r w:rsidR="003A2550" w:rsidRPr="003A2550">
        <w:t>argue</w:t>
      </w:r>
      <w:r>
        <w:t xml:space="preserve"> that too much </w:t>
      </w:r>
      <w:r w:rsidR="003A2550" w:rsidRPr="003A2550">
        <w:t xml:space="preserve">of the </w:t>
      </w:r>
      <w:r>
        <w:t xml:space="preserve">analysis of online </w:t>
      </w:r>
      <w:r w:rsidR="003A2550" w:rsidRPr="003A2550">
        <w:t>life occur</w:t>
      </w:r>
      <w:r w:rsidR="002F0075">
        <w:t>s</w:t>
      </w:r>
      <w:r>
        <w:t xml:space="preserve"> in isolation from other aspects of </w:t>
      </w:r>
      <w:r w:rsidR="003A2550" w:rsidRPr="003A2550">
        <w:t>daily</w:t>
      </w:r>
      <w:r>
        <w:t xml:space="preserve"> life. In their view, community </w:t>
      </w:r>
      <w:r w:rsidR="003A2550" w:rsidRPr="003A2550">
        <w:t>ties have</w:t>
      </w:r>
      <w:r>
        <w:t xml:space="preserve"> rarely </w:t>
      </w:r>
      <w:r w:rsidR="003A2550" w:rsidRPr="003A2550">
        <w:t>been local,</w:t>
      </w:r>
      <w:r>
        <w:t xml:space="preserve"> even before the </w:t>
      </w:r>
      <w:r w:rsidR="003A2550" w:rsidRPr="003A2550">
        <w:t>internet era.</w:t>
      </w:r>
      <w:r>
        <w:t xml:space="preserve"> A longstanding trend has been </w:t>
      </w:r>
      <w:r w:rsidR="003A2550" w:rsidRPr="003A2550">
        <w:t xml:space="preserve">the shift towards </w:t>
      </w:r>
      <w:r>
        <w:t>"networked individualism</w:t>
      </w:r>
      <w:r w:rsidR="003A2550" w:rsidRPr="003A2550">
        <w:t>"</w:t>
      </w:r>
      <w:r w:rsidR="0023614E">
        <w:t>,</w:t>
      </w:r>
      <w:r>
        <w:t xml:space="preserve"> where the individual, rather than the household or work unit</w:t>
      </w:r>
      <w:r w:rsidR="003A2550" w:rsidRPr="003A2550">
        <w:t xml:space="preserve">, is the primary operator of </w:t>
      </w:r>
      <w:r w:rsidR="002F0075">
        <w:t>a</w:t>
      </w:r>
      <w:r w:rsidR="003A2550" w:rsidRPr="003A2550">
        <w:t xml:space="preserve"> network.</w:t>
      </w:r>
      <w:r w:rsidR="002F0075">
        <w:t xml:space="preserve"> Research </w:t>
      </w:r>
      <w:r>
        <w:t xml:space="preserve">following </w:t>
      </w:r>
      <w:r w:rsidR="003A2550" w:rsidRPr="003A2550">
        <w:t>this approach suggest</w:t>
      </w:r>
      <w:r w:rsidR="002F0075">
        <w:t>s</w:t>
      </w:r>
      <w:r>
        <w:t xml:space="preserve"> that heavy </w:t>
      </w:r>
      <w:r w:rsidR="003A2550" w:rsidRPr="003A2550">
        <w:t>internet</w:t>
      </w:r>
      <w:r>
        <w:t xml:space="preserve"> users </w:t>
      </w:r>
      <w:r w:rsidR="003A2550" w:rsidRPr="003A2550">
        <w:t xml:space="preserve">tend to </w:t>
      </w:r>
      <w:r>
        <w:t xml:space="preserve">have more friends than others, </w:t>
      </w:r>
      <w:r w:rsidR="003A2550" w:rsidRPr="003A2550">
        <w:t>resulting in higher levels of</w:t>
      </w:r>
      <w:r>
        <w:t xml:space="preserve"> social capital</w:t>
      </w:r>
      <w:r w:rsidR="003A2550" w:rsidRPr="003A2550">
        <w:t xml:space="preserve">, both offline and online, through </w:t>
      </w:r>
      <w:r>
        <w:t xml:space="preserve">broad, loose networks </w:t>
      </w:r>
      <w:r w:rsidR="003A2550" w:rsidRPr="003A2550">
        <w:t>of</w:t>
      </w:r>
      <w:r>
        <w:t xml:space="preserve"> people with </w:t>
      </w:r>
      <w:r w:rsidR="003A2550" w:rsidRPr="003A2550">
        <w:t>shared</w:t>
      </w:r>
      <w:r>
        <w:t xml:space="preserve"> interests</w:t>
      </w:r>
      <w:r w:rsidR="003A2550" w:rsidRPr="003A2550">
        <w:t>.</w:t>
      </w:r>
      <w:r>
        <w:t xml:space="preserve"> Whether this </w:t>
      </w:r>
      <w:r w:rsidR="003A2550" w:rsidRPr="003A2550">
        <w:t>"</w:t>
      </w:r>
      <w:r>
        <w:t>rich-get-richer</w:t>
      </w:r>
      <w:r w:rsidR="003A2550" w:rsidRPr="003A2550">
        <w:t>"</w:t>
      </w:r>
      <w:r>
        <w:t xml:space="preserve"> phenomenon </w:t>
      </w:r>
      <w:r w:rsidR="003A2550" w:rsidRPr="003A2550">
        <w:t>manifests</w:t>
      </w:r>
      <w:r>
        <w:t xml:space="preserve"> depends on the </w:t>
      </w:r>
      <w:r w:rsidR="003A2550" w:rsidRPr="003A2550">
        <w:t>characteristics of the network’s</w:t>
      </w:r>
      <w:r>
        <w:t xml:space="preserve"> structure and the </w:t>
      </w:r>
      <w:r w:rsidR="003A2550" w:rsidRPr="003A2550">
        <w:t>individual’s</w:t>
      </w:r>
      <w:r>
        <w:t xml:space="preserve"> position within it</w:t>
      </w:r>
      <w:r w:rsidR="000C6F06">
        <w:t xml:space="preserve"> </w:t>
      </w:r>
      <w:r w:rsidR="000C6F06">
        <w:fldChar w:fldCharType="begin"/>
      </w:r>
      <w:r w:rsidR="000C6F06">
        <w:instrText xml:space="preserve"> ADDIN ZOTERO_ITEM CSL_CITATION {"citationID":"Bf7O9Neb","properties":{"formattedCitation":"(Kadushin, 2012)","plainCitation":"(Kadushin, 2012)","noteIndex":0},"citationItems":[{"id":1679,"uris":["http://zotero.org/users/3528215/items/5C9W9RK7"],"itemData":{"id":1679,"type":"book","ISBN":"978-0-19-537947-1","publisher":"Oxford University Press","title":"Understanding Social Networks. Theories, Concepts, and Findings","author":[{"family":"Kadushin","given":"Charles"}],"issued":{"date-parts":[["2012"]]},"citation-key":"kadushin2012"}}],"schema":"https://github.com/citation-style-language/schema/raw/master/csl-citation.json"} </w:instrText>
      </w:r>
      <w:r w:rsidR="000C6F06">
        <w:fldChar w:fldCharType="separate"/>
      </w:r>
      <w:r w:rsidR="000C6F06">
        <w:rPr>
          <w:noProof/>
        </w:rPr>
        <w:t>(Kadushin, 2012)</w:t>
      </w:r>
      <w:r w:rsidR="000C6F06">
        <w:fldChar w:fldCharType="end"/>
      </w:r>
      <w:r>
        <w:t>.</w:t>
      </w:r>
    </w:p>
    <w:p w14:paraId="1865EF90" w14:textId="727C580E" w:rsidR="007618B3" w:rsidRDefault="003A2550" w:rsidP="00324405">
      <w:pPr>
        <w:spacing w:line="480" w:lineRule="auto"/>
        <w:ind w:firstLine="357"/>
      </w:pPr>
      <w:r w:rsidRPr="003A2550">
        <w:t>These discussions</w:t>
      </w:r>
      <w:r w:rsidR="002F0075">
        <w:t xml:space="preserve"> require, however, </w:t>
      </w:r>
      <w:r w:rsidR="007618B3">
        <w:t>a distinction between</w:t>
      </w:r>
      <w:r w:rsidR="002F0075">
        <w:t xml:space="preserve"> the type of social capital generated and used. Different researchers have proposed different types of social capital. Putnam</w:t>
      </w:r>
      <w:r w:rsidR="003F32FE">
        <w:t xml:space="preserve"> </w:t>
      </w:r>
      <w:r w:rsidR="003F32FE">
        <w:fldChar w:fldCharType="begin"/>
      </w:r>
      <w:r w:rsidR="00EC4599">
        <w:instrText xml:space="preserve"> ADDIN ZOTERO_ITEM CSL_CITATION {"citationID":"EgyGjUmy","properties":{"formattedCitation":"(Putnam, 2000)","plainCitation":"(Putnam, 2000)","dontUpdate":true,"noteIndex":0},"citationItems":[{"id":1667,"uris":["http://zotero.org/users/3528215/items/S5RQX8MB"],"itemData":{"id":1667,"type":"book","event-place":"New York","publisher":"Simon &amp; Schuster","publisher-place":"New York","title":"Bowling Alone: The Collapse and Revival of American Community","author":[{"family":"Putnam","given":"Robert D."}],"issued":{"date-parts":[["2000"]]},"citation-key":"putnam2000"}}],"schema":"https://github.com/citation-style-language/schema/raw/master/csl-citation.json"} </w:instrText>
      </w:r>
      <w:r w:rsidR="003F32FE">
        <w:fldChar w:fldCharType="separate"/>
      </w:r>
      <w:r w:rsidR="003F32FE">
        <w:rPr>
          <w:noProof/>
        </w:rPr>
        <w:t>(2000)</w:t>
      </w:r>
      <w:r w:rsidR="003F32FE">
        <w:fldChar w:fldCharType="end"/>
      </w:r>
      <w:r w:rsidR="002F0075">
        <w:t xml:space="preserve"> made the distinction between b</w:t>
      </w:r>
      <w:r w:rsidRPr="003A2550">
        <w:t xml:space="preserve">onding and </w:t>
      </w:r>
      <w:r w:rsidR="007618B3">
        <w:t>bridging</w:t>
      </w:r>
      <w:r w:rsidR="002F0075">
        <w:t xml:space="preserve"> social</w:t>
      </w:r>
      <w:r w:rsidR="007618B3">
        <w:t xml:space="preserve"> capital,</w:t>
      </w:r>
      <w:r w:rsidR="002F0075">
        <w:t xml:space="preserve"> two</w:t>
      </w:r>
      <w:r w:rsidRPr="003A2550">
        <w:t xml:space="preserve"> concepts</w:t>
      </w:r>
      <w:r w:rsidR="007618B3">
        <w:t xml:space="preserve"> often conflated</w:t>
      </w:r>
      <w:r w:rsidR="00A253FF">
        <w:t xml:space="preserve">, but distinct from Granovetter’s </w:t>
      </w:r>
      <w:r w:rsidR="003F32FE">
        <w:fldChar w:fldCharType="begin"/>
      </w:r>
      <w:r w:rsidR="00EC4599">
        <w:instrText xml:space="preserve"> ADDIN ZOTERO_ITEM CSL_CITATION {"citationID":"Om0oIPIB","properties":{"formattedCitation":"(Granovetter, 1973)","plainCitation":"(Granovetter, 1973)","dontUpdate":true,"noteIndex":0},"citationItems":[{"id":1717,"uris":["http://zotero.org/users/3528215/items/Z2IH3Z57"],"itemData":{"id":1717,"type":"article-journal","abstract":"Analysis of social networks is suggested as a tool for linking micro and macro levels of sociological theory. The procedure is illustrated by elaboration of the macro implications of one aspect of small-scale interaction: the strength of dyadic ties. It is argued that the degree of overlap of two individuals' friendship networks varies directly with the strength of their tie to one another. The impact of this principle on diffusion of influence and information, mobility opportunity, and community organization is explored. Stress is laid on the cohesive power of weak ties. Most network models deal, implicitly, with strong ties, thus confining their applicability to small, well-defined groups. Emphasis on weak ties lends itself to discussion of relations between groups and to analysis of segments of social structure not easily defined in terms of primary groups.","archive":"JSTOR","container-title":"American Journal of Sociology","ISSN":"00029602, 15375390","issue":"6","note":"publisher: University of Chicago Press","page":"1360-1380","title":"The Strength of Weak Ties","volume":"78","author":[{"family":"Granovetter","given":"Mark S."}],"issued":{"date-parts":[["1973"]]},"citation-key":"granovetter1973"},"label":"page"}],"schema":"https://github.com/citation-style-language/schema/raw/master/csl-citation.json"} </w:instrText>
      </w:r>
      <w:r w:rsidR="003F32FE">
        <w:fldChar w:fldCharType="separate"/>
      </w:r>
      <w:r w:rsidR="003F32FE">
        <w:rPr>
          <w:noProof/>
        </w:rPr>
        <w:t>(1973)</w:t>
      </w:r>
      <w:r w:rsidR="003F32FE">
        <w:fldChar w:fldCharType="end"/>
      </w:r>
      <w:r w:rsidR="007618B3">
        <w:t xml:space="preserve"> weak and strong ties. </w:t>
      </w:r>
      <w:r w:rsidR="007618B3">
        <w:lastRenderedPageBreak/>
        <w:t>Bonding social capital exists within a specific</w:t>
      </w:r>
      <w:r w:rsidR="00A253FF">
        <w:t>, relatively homogenous,</w:t>
      </w:r>
      <w:r w:rsidR="007618B3">
        <w:t xml:space="preserve"> group or community, while bridging social capital connects different social groups, classes, races, religions, or other significant sociodemographic or socioeconomic categories</w:t>
      </w:r>
      <w:r w:rsidR="003F32FE">
        <w:t xml:space="preserve"> </w:t>
      </w:r>
      <w:r w:rsidR="003F32FE">
        <w:fldChar w:fldCharType="begin"/>
      </w:r>
      <w:r w:rsidR="004D1598">
        <w:instrText xml:space="preserve"> ADDIN ZOTERO_ITEM CSL_CITATION {"citationID":"MQDPWFfj","properties":{"formattedCitation":"(Chetty et al., 2022a, 2022b; Claridge, 2018)","plainCitation":"(Chetty et al., 2022a, 2022b; Claridge, 2018)","noteIndex":0},"citationItems":[{"id":492,"uris":["http://zotero.org/users/3528215/items/4ULW9B96"],"itemData":{"id":492,"type":"article-journal","abstract":"Social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id":1718,"uris":["http://zotero.org/users/3528215/items/KQXCRJ29"],"itemData":{"id":1718,"type":"report","publisher":"Social Capital Research","title":"Functions of social capital—Bonding, bridging, linking","author":[{"family":"Claridge","given":"T."}],"issued":{"date-parts":[["2018"]]},"citation-key":"claridge2018"}}],"schema":"https://github.com/citation-style-language/schema/raw/master/csl-citation.json"} </w:instrText>
      </w:r>
      <w:r w:rsidR="003F32FE">
        <w:fldChar w:fldCharType="separate"/>
      </w:r>
      <w:r w:rsidR="004D1598">
        <w:rPr>
          <w:noProof/>
        </w:rPr>
        <w:t>(Chetty et al., 2022a, 2022b; Claridge, 2018)</w:t>
      </w:r>
      <w:r w:rsidR="003F32FE">
        <w:fldChar w:fldCharType="end"/>
      </w:r>
      <w:r w:rsidR="007618B3">
        <w:t xml:space="preserve">. Bonding capital links </w:t>
      </w:r>
      <w:r w:rsidRPr="003A2550">
        <w:t xml:space="preserve">individuals who are </w:t>
      </w:r>
      <w:r w:rsidR="007618B3">
        <w:t>similar</w:t>
      </w:r>
      <w:r w:rsidRPr="003A2550">
        <w:t>, reinforcing</w:t>
      </w:r>
      <w:r w:rsidR="007618B3">
        <w:t xml:space="preserve"> existing bonds and creating cohesion within established networks. </w:t>
      </w:r>
      <w:r w:rsidRPr="003A2550">
        <w:t>Conversely, bridging</w:t>
      </w:r>
      <w:r w:rsidR="007618B3">
        <w:t xml:space="preserve"> capital </w:t>
      </w:r>
      <w:r w:rsidRPr="003A2550">
        <w:t>involves</w:t>
      </w:r>
      <w:r w:rsidR="007618B3">
        <w:t xml:space="preserve"> connections with people </w:t>
      </w:r>
      <w:r w:rsidRPr="003A2550">
        <w:t xml:space="preserve">of </w:t>
      </w:r>
      <w:r w:rsidR="007618B3">
        <w:t xml:space="preserve">different </w:t>
      </w:r>
      <w:r w:rsidRPr="003A2550">
        <w:t>backgrounds</w:t>
      </w:r>
      <w:r w:rsidR="007618B3">
        <w:t xml:space="preserve"> and resources, </w:t>
      </w:r>
      <w:r w:rsidRPr="003A2550">
        <w:t>enabling</w:t>
      </w:r>
      <w:r w:rsidR="007618B3">
        <w:t xml:space="preserve"> access to </w:t>
      </w:r>
      <w:r w:rsidRPr="003A2550">
        <w:t xml:space="preserve">new </w:t>
      </w:r>
      <w:r w:rsidR="007618B3">
        <w:t xml:space="preserve">resources, behaviours, norms, and values </w:t>
      </w:r>
      <w:r w:rsidRPr="003A2550">
        <w:t xml:space="preserve">that may </w:t>
      </w:r>
      <w:r w:rsidR="007618B3">
        <w:t xml:space="preserve">not </w:t>
      </w:r>
      <w:r w:rsidRPr="003A2550">
        <w:t>be available within one’s immediate circle</w:t>
      </w:r>
      <w:r w:rsidR="004D1598">
        <w:t xml:space="preserve"> </w:t>
      </w:r>
      <w:r w:rsidR="004D1598">
        <w:fldChar w:fldCharType="begin"/>
      </w:r>
      <w:r w:rsidR="004D1598">
        <w:instrText xml:space="preserve"> ADDIN ZOTERO_ITEM CSL_CITATION {"citationID":"cvx0x2vI","properties":{"formattedCitation":"(Gittell &amp; Vidal, 1998)","plainCitation":"(Gittell &amp; Vidal, 1998)","noteIndex":0},"citationItems":[{"id":1720,"uris":["http://zotero.org/users/3528215/items/YI3IFX92"],"itemData":{"id":1720,"type":"book","abstract":"Community Organizing provides insight on how to stimulate the formation of genuinely community-based organizations and effective citizen action in neighborhoods that have not spawned these efforts spontaneously. It distills lessons from a national demonstration program that employed a novel approach to community organizing—consensus organizing. Consensus organizing enhances social capital, both by building stronger internal ties and capacity in low-income communities and by fostering new relations (bridges) among residents of low-income communities and larger metropolitan area support communities. Using evaluation research and detailed comparative study of community development activity in 3 diverse demonstration sites, the authors identify key elements necessary for building capital, which in turn strongly affect community development: comprehension of community development, credibility of effort and participants, confidence, competence, and constructive critiques of efforts. Other elements are more relevant to program management and implementation and include communication among participants and congruence of program effort.  This book describes the limits and promise of building social capital and will be of interest to community development students and professionals. (PsycINFO Database Record (c) 2016 APA, all rights reserved)","collection-title":"Community organizing:  Building social capital as a development strategy.","event-place":"Thousand Oaks,  CA,  US","ISBN":"0-8039-5791-2","note":"page: x, 196","number-of-pages":"x, 196","publisher":"Sage Publications, Inc","publisher-place":"Thousand Oaks,  CA,  US","title":"Community organizing:  Building social capital as a development strategy.","author":[{"family":"Gittell","given":"Ross J."},{"family":"Vidal","given":"Avis"}],"issued":{"date-parts":[["1998"]]},"citation-key":"gittell1998"}}],"schema":"https://github.com/citation-style-language/schema/raw/master/csl-citation.json"} </w:instrText>
      </w:r>
      <w:r w:rsidR="004D1598">
        <w:fldChar w:fldCharType="separate"/>
      </w:r>
      <w:r w:rsidR="004D1598">
        <w:rPr>
          <w:noProof/>
        </w:rPr>
        <w:t>(Gittell &amp; Vidal, 1998)</w:t>
      </w:r>
      <w:r w:rsidR="004D1598">
        <w:fldChar w:fldCharType="end"/>
      </w:r>
      <w:r w:rsidR="007618B3">
        <w:t>.</w:t>
      </w:r>
    </w:p>
    <w:p w14:paraId="67252654" w14:textId="3BE8C9D9" w:rsidR="007F1960" w:rsidRPr="00057254" w:rsidRDefault="003D094D" w:rsidP="004A7914">
      <w:pPr>
        <w:pStyle w:val="ListParagraph"/>
        <w:numPr>
          <w:ilvl w:val="1"/>
          <w:numId w:val="4"/>
        </w:numPr>
        <w:spacing w:before="120" w:line="480" w:lineRule="auto"/>
        <w:rPr>
          <w:rFonts w:ascii="Times New Roman" w:hAnsi="Times New Roman" w:cs="Times New Roman"/>
          <w:b/>
          <w:bCs/>
        </w:rPr>
      </w:pPr>
      <w:r w:rsidRPr="00057254">
        <w:rPr>
          <w:rFonts w:ascii="Times New Roman" w:hAnsi="Times New Roman" w:cs="Times New Roman"/>
          <w:b/>
          <w:bCs/>
        </w:rPr>
        <w:t>Spatial inequality</w:t>
      </w:r>
      <w:r w:rsidR="001974CE" w:rsidRPr="00057254">
        <w:rPr>
          <w:rFonts w:ascii="Times New Roman" w:hAnsi="Times New Roman" w:cs="Times New Roman"/>
          <w:b/>
          <w:bCs/>
        </w:rPr>
        <w:t>, social capital and anti</w:t>
      </w:r>
      <w:r w:rsidRPr="00057254">
        <w:rPr>
          <w:rFonts w:ascii="Times New Roman" w:hAnsi="Times New Roman" w:cs="Times New Roman"/>
          <w:b/>
          <w:bCs/>
        </w:rPr>
        <w:t>system</w:t>
      </w:r>
      <w:r w:rsidR="001974CE" w:rsidRPr="00057254">
        <w:rPr>
          <w:rFonts w:ascii="Times New Roman" w:hAnsi="Times New Roman" w:cs="Times New Roman"/>
          <w:b/>
          <w:bCs/>
        </w:rPr>
        <w:t xml:space="preserve"> narratives</w:t>
      </w:r>
      <w:r w:rsidR="00437C28" w:rsidRPr="00057254">
        <w:rPr>
          <w:rFonts w:ascii="Times New Roman" w:hAnsi="Times New Roman" w:cs="Times New Roman"/>
          <w:b/>
          <w:bCs/>
        </w:rPr>
        <w:t>.</w:t>
      </w:r>
    </w:p>
    <w:p w14:paraId="19A41685" w14:textId="7546DA3F" w:rsidR="007618B3" w:rsidRDefault="007618B3" w:rsidP="00CA03AB">
      <w:pPr>
        <w:tabs>
          <w:tab w:val="left" w:pos="1725"/>
        </w:tabs>
        <w:spacing w:before="120" w:line="480" w:lineRule="auto"/>
      </w:pPr>
      <w:r>
        <w:t>The rise of antisystem narratives</w:t>
      </w:r>
      <w:r w:rsidR="00A253FF">
        <w:t xml:space="preserve"> </w:t>
      </w:r>
      <w:r>
        <w:t>—</w:t>
      </w:r>
      <w:r w:rsidR="003A2550" w:rsidRPr="003A2550">
        <w:t>including</w:t>
      </w:r>
      <w:r w:rsidR="00A253FF">
        <w:t xml:space="preserve"> different forms of</w:t>
      </w:r>
      <w:r>
        <w:t xml:space="preserve"> populism, nationalism, Euroscepticism, and supremacism—</w:t>
      </w:r>
      <w:r w:rsidR="00A253FF">
        <w:t xml:space="preserve"> </w:t>
      </w:r>
      <w:r>
        <w:t xml:space="preserve">poses </w:t>
      </w:r>
      <w:r w:rsidR="003A2550" w:rsidRPr="003A2550">
        <w:t>significant challenges</w:t>
      </w:r>
      <w:r>
        <w:t xml:space="preserve"> to liberal democracies worldwide. Recent studies suggest </w:t>
      </w:r>
      <w:r w:rsidR="003A2550" w:rsidRPr="003A2550">
        <w:t xml:space="preserve">that </w:t>
      </w:r>
      <w:r>
        <w:t xml:space="preserve">these phenomena are </w:t>
      </w:r>
      <w:r w:rsidR="003A2550" w:rsidRPr="003A2550">
        <w:t>shaped</w:t>
      </w:r>
      <w:r>
        <w:t xml:space="preserve"> not only by individual factors but also by territorial context and spatial elements</w:t>
      </w:r>
      <w:r w:rsidR="00324405">
        <w:t xml:space="preserve"> </w:t>
      </w:r>
      <w:r w:rsidR="00324405">
        <w:fldChar w:fldCharType="begin"/>
      </w:r>
      <w:r w:rsidR="00324405">
        <w:instrText xml:space="preserve"> ADDIN ZOTERO_ITEM CSL_CITATION {"citationID":"9l2Wit9W","properties":{"formattedCitation":"(Dijkstra et al., 2020; Koeppen et al., 2021; Lenzi &amp; Perucca, 2021)","plainCitation":"(Dijkstra et al., 2020; Koeppen et al., 2021; Lenzi &amp; Perucca, 2021)","noteIndex":0},"citationItems":[{"id":545,"uris":["http://zotero.org/users/3528215/items/DBIR3TUS"],"itemData":{"id":545,"type":"article-journal","container-title":"Regional Studies","DOI":"10.1080/00343404.2019.1654603","ISSN":"0034-3404","issue":"6","journalAbbreviation":"null","note":"publisher: Routledge","page":"737-753","title":"The geography of EU discontent","volume":"54","author":[{"family":"Dijkstra","given":"Lewis"},{"family":"Poelman","given":"Hugo"},{"family":"Rodríguez-Pose","given":"Andrés"}],"issued":{"date-parts":[["2020",6,2]]},"citation-key":"dijkstra2020"}},{"id":574,"uris":["http://zotero.org/users/3528215/items/HUKATR87"],"itemData":{"id":574,"type":"article-journal","abstract":"Abstract The possible impacts of contextual effects on political behaviour have long been studied and analysed by political scientists and geographers. We review previous relevant literature and extend it by incorporating the recent rise of populism and developments of socio-economic determinants of the political economy of discontent and the geography of happiness and well-being across the European Union. In particular, the research presented in this paper is aimed at analysing the impact of individual and contextual variables on political behaviour across European regions. Additionally, this paper examines links between subjective well-being and political preferences, while at the same time considers contextual factors at the regional level across Europe. Methodologically, we adopt a multilevel modelling approach to analyse voting behaviour and to also examine subjective happiness indicators in relation to factors of political geography. We employ data from the European Social Survey (ESS) to estimate the effects of economic and non-economic factors across Europe on the geography of su</w:instrText>
      </w:r>
      <w:r w:rsidR="00324405" w:rsidRPr="00B63131">
        <w:instrText>bjective happiness and discontent usin</w:instrText>
      </w:r>
      <w:r w:rsidR="00324405" w:rsidRPr="00324405">
        <w:instrText xml:space="preserve">g individual social values and cultural norms. We find that not only are individual level characteristics significant, but so too are regional characteristics.","container-title":"Regional Science Policy &amp; Practice","DOI":"10.1111/rsp3.12384","ISSN":"1757-7802","issue":"2","journalAbbreviation":"Regional Science Policy &amp; Practice","note":"publisher: John Wiley &amp; Sons, Ltd","page":"221-245","title":"Places that don't matter or people that don't matter? A multilevel modelling approach to the analysis of the geographies of discontent","volume":"13","author":[{"family":"Koeppen","given":"Luise"},{"family":"Ballas","given":"Dimitris"},{"family":"Edzes","given":"Arjen"},{"family":"Koster","given":"Sierdjan"}],"issued":{"date-parts":[["2021",4,1]]},"citation-key":"koeppen2021"}},{"id":679,"uris":["http://zotero.org/users/3528215/items/RGF5HCC7"],"itemData":{"id":679,"type":"article-journal","container-title":"Economic Geography","DOI":"10.1080/00130095.2021.1973419","ISSN":"0013-0095","issue":"5","journalAbbreviation":"null","note":"publisher: Routledge","page":"415-445","title":"People or Places that Don’t Matter? Individual and Contextual Determinants of the Geography of Discontent","volume":"97","author":[{"family":"Lenzi","given":"Camilla"},{"family":"Perucca","given":"Giovanni"}],"issued":{"date-parts":[["2021",10,20]]},"citation-key":"lenzi2021"}}],"schema":"https://github.com/citation-style-language/schema/raw/master/csl-citation.json"} </w:instrText>
      </w:r>
      <w:r w:rsidR="00324405">
        <w:fldChar w:fldCharType="separate"/>
      </w:r>
      <w:r w:rsidR="00324405" w:rsidRPr="00324405">
        <w:rPr>
          <w:noProof/>
        </w:rPr>
        <w:t>(Dijkstra et al., 2020; Koeppen et al., 2021; Lenzi &amp; Perucca, 2021)</w:t>
      </w:r>
      <w:r w:rsidR="00324405">
        <w:fldChar w:fldCharType="end"/>
      </w:r>
      <w:r w:rsidRPr="00324405">
        <w:t xml:space="preserve">. </w:t>
      </w:r>
      <w:r w:rsidR="003A2550" w:rsidRPr="003A2550">
        <w:t>Certain regions</w:t>
      </w:r>
      <w:r>
        <w:t xml:space="preserve">, seemingly </w:t>
      </w:r>
      <w:r w:rsidR="003A2550" w:rsidRPr="003A2550">
        <w:t>overlooked or marginalised, harbour</w:t>
      </w:r>
      <w:r>
        <w:t xml:space="preserve"> citizens who </w:t>
      </w:r>
      <w:r w:rsidR="003A2550" w:rsidRPr="003A2550">
        <w:t>experience</w:t>
      </w:r>
      <w:r>
        <w:t xml:space="preserve"> feelings of powerlessness and </w:t>
      </w:r>
      <w:r w:rsidR="003A2550" w:rsidRPr="003A2550">
        <w:t>neglect</w:t>
      </w:r>
      <w:r w:rsidR="00324405">
        <w:t xml:space="preserve"> </w:t>
      </w:r>
      <w:r w:rsidR="00324405">
        <w:fldChar w:fldCharType="begin"/>
      </w:r>
      <w:r w:rsidR="00324405">
        <w:instrText xml:space="preserve"> ADDIN ZOTERO_ITEM CSL_CITATION {"citationID":"tBcUaUCe","properties":{"formattedCitation":"(Fierro, Aravena-Gonzalez, et al., 2024)","plainCitation":"(Fierro, Aravena-Gonzalez, et al., 2024)","noteIndex":0},"citationItems":[{"id":1621,"uris":["http://zotero.org/users/3528215/items/FKHMX23D"],"itemData":{"id":1621,"type":"article-journal","abstract":"Political discontent, frequently mirrored in voting patterns, extends beyond ballot votes. By focusing on Valparaiso, Chile, we introduce a more comprehensive measure, external political efficacy (EPE), capturing a sense of abandonment and gauging public sentiment towards the political system’s responsiveness to their needs. Our analysis addresses individual and area-level factors underpinning individual variations in EPE. The evidence suggests that long-term territorial socio-economic disadvantage, rather than low-paid employment, is significantly related to individual discontent, highlighting lowered beliefs in system responsiveness.","container-title":"Cambridge Journal of Regions, Economy and Society","DOI":"10.1093/cjres/rsae004","ISSN":"1752-1378","journalAbbreviation":"Cambridge Journal of Regions, Economy and Society","page":"rsae004","title":"Geographies of discontent: measuring and understanding the feeling of abandonment in the Chilean region of Valparaiso (2019–2021)","author":[{"family":"Fierro","given":"Pedro"},{"family":"Aravena-Gonzalez","given":"Ignacio"},{"family":"Aroca","given":"Patricio"},{"family":"Rowe","given":"Francisco"}],"issued":{"date-parts":[["2024",2,10]]},"citation-key":"fierro2024"}}],"schema":"https://github.com/citation-style-language/schema/raw/master/csl-citation.json"} </w:instrText>
      </w:r>
      <w:r w:rsidR="00324405">
        <w:fldChar w:fldCharType="separate"/>
      </w:r>
      <w:r w:rsidR="00324405">
        <w:rPr>
          <w:noProof/>
        </w:rPr>
        <w:t>(Fierro, Aravena-Gonzalez, et al., 2024)</w:t>
      </w:r>
      <w:r w:rsidR="00324405">
        <w:fldChar w:fldCharType="end"/>
      </w:r>
      <w:r>
        <w:t xml:space="preserve">, </w:t>
      </w:r>
      <w:r w:rsidR="003A2550" w:rsidRPr="003A2550">
        <w:t>creating</w:t>
      </w:r>
      <w:r w:rsidR="00A253FF">
        <w:t xml:space="preserve"> a</w:t>
      </w:r>
      <w:r>
        <w:t xml:space="preserve"> fertile ground for anti-establishment </w:t>
      </w:r>
      <w:r w:rsidR="003A2550" w:rsidRPr="003A2550">
        <w:t>movements</w:t>
      </w:r>
      <w:r w:rsidR="00324405">
        <w:t xml:space="preserve"> </w:t>
      </w:r>
      <w:r w:rsidR="00324405">
        <w:fldChar w:fldCharType="begin"/>
      </w:r>
      <w:r w:rsidR="00324405">
        <w:instrText xml:space="preserve"> ADDIN ZOTERO_ITEM CSL_CITATION {"citationID":"euRpjbid","properties":{"formattedCitation":"(Rodr\\uc0\\u237{}guez-Pose, 2018, 2020)","plainCitation":"(Rodríguez-Pose, 2018, 2020)","noteIndex":0},"citationItems":[{"id":580,"uris":["http://zotero.org/users/3528215/items/9XJDS3CV"],"itemData":{"id":580,"type":"article-journal","abstract":"Persistent poverty, economic decay and lack of opportunities are at the root of considerable discontent in declining and lagging-behind areas the world over. Poor development prospects and an increasing belief that these places have “no future”—as economic dynamism has been posited to be increasingly dependent on agglomeration economies—have led many of these so-called “places that don’t matter” to revolt against the status quo. The revolt has come via an unexpected source: the ballot-box, in a wave of political populism with strong territorial, rather than social foundations. I will argue that the populist wave is challenging the sources of existing well-being in both the less-dynamic and the more prosperous areas and that better, rather than more, place-sensitive territorial development policies are needed in order to find a solution to the problem. Place-sensitive development policies need, however, to stay clear of the welfare, income support and big investment projects of past development strategies if they are to be successful and focus on tapping into untapped potential and on providing opportunities to those people living in the places that “don’t matter”.","container-title":"Cambridge Journal of Regions, Economy and Society","DOI":"10.1093/cjres/rsx024","ISSN":"1752-1378","issue":"1","journalAbbreviation":"Cambridge Journal of Regions, Economy and Society","page":"189-209","title":"The revenge of the places that don’t matter (and what to do about it)","volume":"11","author":[{"family":"Rodríguez-Pose","given":"Andrés"}],"issued":{"date-parts":[["2018",3,10]]},"citation-key":"rodriguez-pose2018"}},{"id":579,"uris":["http://zotero.org/users/3528215/items/K4NZZHRR"],"itemData":{"id":579,"type":"article-journal","container-title":"LSE Public Policy Review","DOI":"http://doi.org/10.31389/lseppr.4","issue":"1","title":"The Rise of Populism and the revenge of the Places That Don't Matter","volume":"1","author":[{"family":"Rodríguez-Pose","given":"Andrés"}],"issued":{"date-parts":[["2020"]]},"citation-key":"rodriguez-pose2020"}}],"schema":"https://github.com/citation-style-language/schema/raw/master/csl-citation.json"} </w:instrText>
      </w:r>
      <w:r w:rsidR="00324405">
        <w:fldChar w:fldCharType="separate"/>
      </w:r>
      <w:r w:rsidR="00324405" w:rsidRPr="00324405">
        <w:t>(Rodríguez-Pose, 2018, 2020)</w:t>
      </w:r>
      <w:r w:rsidR="00324405">
        <w:fldChar w:fldCharType="end"/>
      </w:r>
      <w:r>
        <w:t xml:space="preserve">. Whether </w:t>
      </w:r>
      <w:r w:rsidR="003A2550" w:rsidRPr="003A2550">
        <w:t>through</w:t>
      </w:r>
      <w:r>
        <w:t xml:space="preserve"> deindustrialisation in the United States</w:t>
      </w:r>
      <w:r w:rsidR="00324405">
        <w:t xml:space="preserve"> </w:t>
      </w:r>
      <w:r w:rsidR="00324405">
        <w:fldChar w:fldCharType="begin"/>
      </w:r>
      <w:r w:rsidR="00324405">
        <w:instrText xml:space="preserve"> ADDIN ZOTERO_ITEM CSL_CITATION {"citationID":"x3HKrKF4","properties":{"formattedCitation":"(McQuarrie, 2017)","plainCitation":"(McQuarrie, 2017)","noteIndex":0},"citationItems":[{"id":711,"uris":["http://zotero.org/users/3528215/items/5KDLWFTK"],"itemData":{"id":711,"type":"article-journal","abstract":"Abstract This paper argues that the election of Donald Trump is the product of a confluence of historical factors rather than the distinctive appeal of the victor himself. By paying particular attention to the geography of unusual voting behaviour the analytical question comes into view: why did so much uncharacteristic voting occur in the Rust Belt states of the upper Midwest? It is impossible to answer this question adequately using conventional categorical attributes. The usual hypotheses of ?economic anxiety? and white revanchism are unable to account for sudden shifts in the voting behaviour of both white and black voters in post-industrial territories. Instead, it is necessary to turn to the history of the region and the institutional apparatus that connected voters there to the federal government and the Democratic Party. From this perspective we can see that the active dismantling of the Fordist social order set the region on a divergent path from the rest of the country. But this path had no political outlet due to the reorientation of the Democratic Party around a new class and geographic base. Due to this, the party pursued policies that would magnify the region's difficulties rather than alleviate its circumstances. Moreover, the elaborate institutional ties that connected the region's voters to the Democratic Party and the federal government meant that the political implications of regional decline would be muted. However, as these institutions frayed, Rust Belt voters were made available to candidates that challenged the policy consensus that had done so much damage to the region. The election was decided by a Rust Belt revolt that unified black and white working-class voters against Hillary Clinton and the Democratic Party.","container-title":"The British Journal of Sociology","DOI":"10.1111/1468-4446.12328","ISSN":"0007-1315","issue":"S1","journalAbbreviation":"The British Journal of Sociology","note":"publisher: John Wiley &amp; Sons, Ltd","page":"S120-S152","title":"The revolt of the Rust Belt: place and politics in the age of anger","volume":"68","author":[{"family":"McQuarrie","given":"Michael"}],"issued":{"date-parts":[["2017",11,1]]},"citation-key":"mcquarrie2017"}}],"schema":"https://github.com/citation-style-language/schema/raw/master/csl-citation.json"} </w:instrText>
      </w:r>
      <w:r w:rsidR="00324405">
        <w:fldChar w:fldCharType="separate"/>
      </w:r>
      <w:r w:rsidR="00324405">
        <w:rPr>
          <w:noProof/>
        </w:rPr>
        <w:t>(McQuarrie, 2017)</w:t>
      </w:r>
      <w:r w:rsidR="00324405">
        <w:fldChar w:fldCharType="end"/>
      </w:r>
      <w:r>
        <w:t xml:space="preserve"> or recent trajectories of decline and stagnation in Europe </w:t>
      </w:r>
      <w:r w:rsidR="00324405">
        <w:fldChar w:fldCharType="begin"/>
      </w:r>
      <w:r w:rsidR="00324405">
        <w:instrText xml:space="preserve"> ADDIN ZOTERO_ITEM CSL_CITATION {"citationID":"OZKNx3X4","properties":{"formattedCitation":"(Diemer et al., 2022; Rodr\\uc0\\u237{}guez-Pose et al., 2024)","plainCitation":"(Diemer et al., 2022; Rodríguez-Pose et al., 2024)","noteIndex":0},"citationItems":[{"id":546,"uris":["http://zotero.org/users/3528215/items/9SHZJ3LI"],"itemData":{"id":546,"type":"article-journal","container-title":"Economic Geography","DOI":"10.1080/00130095.2022.2080655","ISSN":"0013-0095","journalAbbreviation":"null","note":"publisher: Routledge","page":"1-23","title":"The Regional Development Trap in Europe","author":[{"family":"Diemer","given":"Andreas"},{"family":"Iammarino","given":"Simona"},{"family":"Rodríguez-Pose","given":"Andrés"},{"family":"Storper","given":"Michael"}],"issued":{"date-parts":[["2022",7,14]]},"citation-key":"diemer2022"}},{"id":1705,"uris":["http://zotero.org/users/3528215/items/9CS8LM39"],"itemData":{"id":1705,"type":"article-journal","container-title":"Economic Geography","DOI":"10.1080/00130095.2024.2337657","ISSN":"0013-0095","issue":"3","journalAbbreviation":"Economic Geography","note":"publisher: Routledge","page":"213-245","title":"The Geography of EU Discontent and the Regional Development Trap","volume":"100","author":[{"family":"Rodríguez-Pose","given":"Andrés"},{"family":"Dijkstra","given":"Lewis"},{"family":"Poelman","given":"Hugo"}],"issued":{"date-parts":[["2024",5,3]]},"citation-key":"rodriguez-pose2024"}}],"schema":"https://github.com/citation-style-language/schema/raw/master/csl-citation.json"} </w:instrText>
      </w:r>
      <w:r w:rsidR="00324405">
        <w:fldChar w:fldCharType="separate"/>
      </w:r>
      <w:r w:rsidR="00324405" w:rsidRPr="00324405">
        <w:t>(Diemer et al., 2022; Rodríguez-Pose et al., 2024)</w:t>
      </w:r>
      <w:r w:rsidR="00324405">
        <w:fldChar w:fldCharType="end"/>
      </w:r>
      <w:r>
        <w:t xml:space="preserve">, </w:t>
      </w:r>
      <w:r w:rsidR="003A2550" w:rsidRPr="003A2550">
        <w:t xml:space="preserve">the </w:t>
      </w:r>
      <w:r>
        <w:t xml:space="preserve">evidence invites </w:t>
      </w:r>
      <w:r w:rsidR="003A2550" w:rsidRPr="003A2550">
        <w:t>a re-examination</w:t>
      </w:r>
      <w:r>
        <w:t xml:space="preserve"> of </w:t>
      </w:r>
      <w:r w:rsidR="003A2550" w:rsidRPr="003A2550">
        <w:t xml:space="preserve">the role </w:t>
      </w:r>
      <w:r>
        <w:t xml:space="preserve">economic factors </w:t>
      </w:r>
      <w:r w:rsidR="003A2550" w:rsidRPr="003A2550">
        <w:t xml:space="preserve">play </w:t>
      </w:r>
      <w:r>
        <w:t xml:space="preserve">in </w:t>
      </w:r>
      <w:r w:rsidR="003A2550" w:rsidRPr="003A2550">
        <w:t>the emergence</w:t>
      </w:r>
      <w:r>
        <w:t xml:space="preserve"> and </w:t>
      </w:r>
      <w:r w:rsidR="003A2550" w:rsidRPr="003A2550">
        <w:t>success of</w:t>
      </w:r>
      <w:r>
        <w:t xml:space="preserve"> illiberal projects.</w:t>
      </w:r>
    </w:p>
    <w:p w14:paraId="4700B06D" w14:textId="071D7A63" w:rsidR="00156EC1" w:rsidRDefault="003A2550" w:rsidP="00324405">
      <w:pPr>
        <w:tabs>
          <w:tab w:val="left" w:pos="1725"/>
        </w:tabs>
        <w:spacing w:line="480" w:lineRule="auto"/>
        <w:ind w:firstLine="357"/>
      </w:pPr>
      <w:r w:rsidRPr="003A2550">
        <w:t xml:space="preserve">In this context, </w:t>
      </w:r>
      <w:r w:rsidR="007618B3">
        <w:t xml:space="preserve">territorial factors </w:t>
      </w:r>
      <w:r w:rsidRPr="003A2550">
        <w:t>contributing to</w:t>
      </w:r>
      <w:r w:rsidR="007618B3">
        <w:t xml:space="preserve"> the success of illiberal or anti-establishment narratives </w:t>
      </w:r>
      <w:r w:rsidRPr="003A2550">
        <w:t>have</w:t>
      </w:r>
      <w:r w:rsidR="007618B3">
        <w:t xml:space="preserve"> been studied </w:t>
      </w:r>
      <w:r w:rsidRPr="003A2550">
        <w:t>across</w:t>
      </w:r>
      <w:r w:rsidR="007618B3">
        <w:t xml:space="preserve"> various settings. </w:t>
      </w:r>
      <w:r w:rsidR="00A253FF">
        <w:t>This is the case, f</w:t>
      </w:r>
      <w:r w:rsidRPr="003A2550">
        <w:t>or instance,</w:t>
      </w:r>
      <w:r w:rsidR="007618B3">
        <w:t xml:space="preserve"> the </w:t>
      </w:r>
      <w:r w:rsidRPr="003A2550">
        <w:t xml:space="preserve">rise of </w:t>
      </w:r>
      <w:r w:rsidR="007618B3">
        <w:t xml:space="preserve">far-right </w:t>
      </w:r>
      <w:r w:rsidRPr="003A2550">
        <w:t xml:space="preserve">support </w:t>
      </w:r>
      <w:r w:rsidR="007618B3">
        <w:t>in</w:t>
      </w:r>
      <w:r w:rsidR="00A253FF">
        <w:t xml:space="preserve"> neglected </w:t>
      </w:r>
      <w:r w:rsidRPr="003A2550">
        <w:t xml:space="preserve">Austrian </w:t>
      </w:r>
      <w:r w:rsidR="007618B3">
        <w:t xml:space="preserve">neighbourhoods </w:t>
      </w:r>
      <w:r w:rsidR="00324405">
        <w:fldChar w:fldCharType="begin"/>
      </w:r>
      <w:r w:rsidR="00324405">
        <w:instrText xml:space="preserve"> ADDIN ZOTERO_ITEM CSL_CITATION {"citationID":"WlMKC3qW","properties":{"formattedCitation":"(Essletzbichler &amp; Forcher, 2022)","plainCitation":"(Essletzbichler &amp; Forcher, 2022)","noteIndex":0},"citationItems":[{"id":700,"uris":["http://zotero.org/users/3528215/items/GBF83GLS"],"itemData":{"id":700,"type":"article-journal","abstract":"While research on the spatial variation in populist right voting focuses on the role of ?places left behind?, this paper examines the spatial distribution of populist right voting in one of the fastest growing capital cities of Europe, Vienna. Combining detailed electoral data of the 2017 national elections at the statistical ward level and the location of municipal housing units, the paper examines why the populist right ?Austrian Freedom Party? (FPOE) performs better in the former bulwarks of socialism, in the municipal housing areas of ?Red Vienna?. The paper links the socio-demographic development of Vienna and its municipal housing policy with election results and explores three possible reasons for elevated FPOE shares in municipal housing areas: rising housing costs pushed an increasing number of socially and economically vulnerable into the municipal housing sector and so increased the FPOE voter pool in those areas; European Union accession and changes in regulation allowed foreign citizens to apply to and obtain municipal housing flats triggering a backlash from Austrian municipal housing residents; and municipal housing is located in disadvantaged neighbourhoods further enhancing the FPOE voter pool. The paper demonstrates that higher FPOE vote shares in areas with high municipal housing shares are due primarily to higher shares of formally less educated residents, neighbourhood context and they are marginally elevated in those municipal housing areas experiencing a larger influx of foreign residents.","container-title":"European Urban and Regional Studies","DOI":"10.1177/09697764211031622","ISSN":"0969-7764","issue":"1","journalAbbreviation":"European Urban and Regional Studies","note":"publisher: SAGE Publications Ltd","page":"126-141","title":"“Red Vienna” and the rise of the populist right","volume":"29","author":[{"family":"Essletzbichler","given":"Juergen"},{"family":"Forcher","given":"Johannes"}],"issued":{"date-parts":[["2022",1,1]]},"citation-key":"essletzbichler2022"}}],"schema":"https://github.com/citation-style-language/schema/raw/master/csl-citation.json"} </w:instrText>
      </w:r>
      <w:r w:rsidR="00324405">
        <w:fldChar w:fldCharType="separate"/>
      </w:r>
      <w:r w:rsidR="00324405">
        <w:rPr>
          <w:noProof/>
        </w:rPr>
        <w:t>(Essletzbichler &amp; Forcher, 2022)</w:t>
      </w:r>
      <w:r w:rsidR="00324405">
        <w:fldChar w:fldCharType="end"/>
      </w:r>
      <w:r w:rsidRPr="003A2550">
        <w:t>,</w:t>
      </w:r>
      <w:r w:rsidR="007618B3">
        <w:t xml:space="preserve"> the success of Brexit </w:t>
      </w:r>
      <w:r w:rsidRPr="003A2550">
        <w:t>in England</w:t>
      </w:r>
      <w:r w:rsidR="007618B3">
        <w:t xml:space="preserve"> </w:t>
      </w:r>
      <w:r w:rsidR="00324405">
        <w:fldChar w:fldCharType="begin"/>
      </w:r>
      <w:r w:rsidR="00324405">
        <w:instrText xml:space="preserve"> ADDIN ZOTERO_ITEM CSL_CITATION {"citationID":"pqExLHrH","properties":{"formattedCitation":"(Alabrese et al., 2019; Goodwin &amp; Heath, 2016; Jennings &amp; Stoker, 2019)","plainCitation":"(Alabrese et al., 2019; Goodwin &amp; Heath, 2016; Jennings &amp; Stoker, 2019)","noteIndex":0},"citationItems":[{"id":713,"uris":["http://zotero.org/users/3528215/items/AVFFRUCW"],"itemData":{"id":713,"type":"article-journal","abstract":"Previous analyses of the 2016 Brexit referendum used region-level data or small samples based on polling data. The former might be subject to ecological fallacy and the latter might suffer from small-sample bias. We use individual-level data on thousands of respondents in Understanding Society, the UK's largest household survey, which includes the EU referendum question. We find that voting Leave is associated with older age, white ethnicity, low educational attainment, infrequent use of smartphones and the internet, receiving benefits, adverse health and low life satisfaction. These results coincide with corresponding patterns at the aggregate level of voting areas. We therefore do not find evidence of ecological fallacy. In addition, we show that prediction accuracy is geographically heterogeneous across UK regions, with strongly pro-Leave and strongly pro-Remain areas easier to predict. We also show that among individuals with similar socio-economic characteristics, Labour supporters are more likely to support Remain while Conservative supporters are more likely to support Leave.","container-title":"European Journal of Political Economy","DOI":"10.1016/j.ejpoleco.2018.08.002","ISSN":"0176-2680","journalAbbreviation":"European Journal of Political Economy","page":"132-150","title":"Who voted for Brexit? Individual and regional data combined","volume":"56","author":[{"family":"Alabrese","given":"Eleonora"},{"family":"Becker","given":"Sascha O."},{"family":"Fetzer","given":"Thiemo"},{"family":"Novy","given":"Dennis"}],"issued":{"date-parts":[["2019",1,1]]},"citation-key":"alabrese2019"}},{"id":697,"uris":["http://zotero.org/users/3528215/items/5WPW4TIG"],"itemData":{"id":697,"type":"article-journal","abstract":"Abstract Why did Britain vote for Brexit? What was the relative importance of factors such as education, age, immigration and ethnic diversity? And to what extent did the pattern of public support for Brexit across the country match the pattern of public support in earlier years for eurosceptic parties, notably the UK Independence Party (UKIP)? In this article we draw on aggregate-level data to conduct an initial exploration of the 2016 referendum vote. First, we find that turnout was generally higher in more pro-Leave areas. Second, we find that public support for Leave closely mapped past support for UKIP. And third, we find that support for Leave was more polarised along education lines than support for UKIP ever was. The implication of this finding is that support for euroscepticism has both widened and narrowed?it is now more widespread across Britain but it is also more socially distinctive.","container-title":"The Political Quarterly","DOI":"10.1111/1467-923X.12285","ISSN":"0032-3179","issue":"3","journalAbbreviation":"The Political Quarterly","note":"publisher: John Wiley &amp; Sons, Ltd","page":"323-332","title":"The 2016 Referendum, Brexit and the Left Behind: An Aggregate-level Analysis of the Result","volume":"87","author":[{"family":"Goodwin","given":"Matthew J."},{"family":"Heath","given":"Oliver"}],"issued":{"date-parts":[["2016",7,1]]},"citation-key":"goodwin2016a"}},{"id":540,"uris":["http://zotero.org/users/3528215/items/3XGIB73L"],"itemData":{"id":540,"type":"article-journal","container-title":"The Political Quarterly","DOI":"10.1111/1467-923X.12612","ISSN":"0032-3179","issue":"S2","journalAbbreviation":"The Political Quarterly","note":"publisher: John Wiley &amp; Sons, Ltd","page":"155-166","title":"The Divergent Dynamics of Cities and Towns: Geographical Polarisation and Brexit","volume":"90","author":[{"family":"Jennings","given":"Will"},{"family":"Stoker","given":"Gerry"}],"issued":{"date-parts":[["2019",4,1]]},"citation-key":"jennings2019"}}],"schema":"https://github.com/citation-style-language/schema/raw/master/csl-citation.json"} </w:instrText>
      </w:r>
      <w:r w:rsidR="00324405">
        <w:fldChar w:fldCharType="separate"/>
      </w:r>
      <w:r w:rsidR="00324405">
        <w:rPr>
          <w:noProof/>
        </w:rPr>
        <w:t>(Alabrese et al., 2019; Goodwin &amp; Heath, 2016; Jennings &amp; Stoker, 2019)</w:t>
      </w:r>
      <w:r w:rsidR="00324405">
        <w:fldChar w:fldCharType="end"/>
      </w:r>
      <w:r w:rsidRPr="003A2550">
        <w:t>,</w:t>
      </w:r>
      <w:r w:rsidR="007618B3">
        <w:t xml:space="preserve"> the north-south divide and the rise of </w:t>
      </w:r>
      <w:r w:rsidRPr="003A2550">
        <w:t>populism in Italy</w:t>
      </w:r>
      <w:r w:rsidR="007618B3">
        <w:t xml:space="preserve"> </w:t>
      </w:r>
      <w:r w:rsidR="00324405">
        <w:lastRenderedPageBreak/>
        <w:fldChar w:fldCharType="begin"/>
      </w:r>
      <w:r w:rsidR="00324405">
        <w:instrText xml:space="preserve"> ADDIN ZOTERO_ITEM CSL_CITATION {"citationID":"i8kOSCW0","properties":{"formattedCitation":"(Faggian et al., 2021; Urso et al., 2023)","plainCitation":"(Faggian et al., 2021; Urso et al., 2023)","noteIndex":0},"citationItems":[{"id":543,"uris":["http://zotero.org/users/3528215/items/9W5KVUEN"],"itemData":{"id":543,"type":"article-journal","abstract":"Abstract The results of the elections have increasingly brought to the forefront the long-standing issue of lagging regions?also labelled as ?places that don't matter??since they had a great influence on the electoral outcomes. In this paper, we focus on the municipal results of the Italian senate elections, held in March 2018. Italy is a peculiar country where two non-traditional parties, namely ?Lega? and ?Movimento 5 Stelle? (M5S), ended up forming the government coalition running until August 2019 and competing for different shades of populism. Our aim is to investigate the regional characteristics which underlie the local preferences for the two non-mainstream parties. First, we find that the spatial distribution of their votes is associated with territorial socio-economic and institutional differences, and hence that Lega and M5S are characterized by a different electoral base (e.g., Lega capitalized its traditional support in the North, while M5S won especially in the South). Second, beyond these expected regional patterns, our evidence also highlights a sharp urban-rural contrast.","container-title":"Regional Science Policy &amp; Practice","DOI":"10.1111/rsp3.12391","ISSN":"1757-7802","issue":"2","journalAbbreviation":"Regional Science Policy &amp; Practice","note":"publisher: John Wiley &amp; Sons, Ltd","page":"397-413","title":"One country, two populist parties: Voting patterns of the 2018 Italian elections and their determinants","volume":"13","author":[{"family":"Faggian","given":"Alessandra"},{"family":"Modica","given":"Marco"},{"family":"Modrego","given":"Félix"},{"family":"Urso","given":"Giulia"}],"issued":{"date-parts":[["2021",4,1]]},"citation-key":"faggian2021"}},{"id":1641,"uris":["http://zotero.org/users/3528215/items/VRTQ6SPS"],"itemData":{"id":1641,"type":"article-journal","container-title":"Territory, Politics, Governance","DOI":"10.1080/21622671.2023.2189438","ISSN":"2162-2671","issue":"5","journalAbbreviation":"Territory, Politics, Governance","note":"publisher: Routledge","page":"833-854","title":"Discontent in the ‘peripheries’: an investigation of the rise of populism in Italy","volume":"11","author":[{"family":"Urso","given":"Giulia"},{"family":"Faggian","given":"Alessandra"},{"family":"Palma","given":"Alessandro"}],"issued":{"date-parts":[["2023",7,4]]},"citation-key":"urso2023"}}],"schema":"https://github.com/citation-style-language/schema/raw/master/csl-citation.json"} </w:instrText>
      </w:r>
      <w:r w:rsidR="00324405">
        <w:fldChar w:fldCharType="separate"/>
      </w:r>
      <w:r w:rsidR="00324405">
        <w:rPr>
          <w:noProof/>
        </w:rPr>
        <w:t>(Faggian et al., 2021; Urso et al., 2023)</w:t>
      </w:r>
      <w:r w:rsidR="00324405">
        <w:fldChar w:fldCharType="end"/>
      </w:r>
      <w:r w:rsidRPr="003A2550">
        <w:t>,</w:t>
      </w:r>
      <w:r w:rsidR="00A253FF">
        <w:t xml:space="preserve"> or </w:t>
      </w:r>
      <w:r w:rsidR="007618B3">
        <w:t xml:space="preserve">the centre-periphery cleavage and radical right </w:t>
      </w:r>
      <w:r w:rsidRPr="003A2550">
        <w:t>support in Germany</w:t>
      </w:r>
      <w:r w:rsidR="00324405">
        <w:t xml:space="preserve"> </w:t>
      </w:r>
      <w:r w:rsidR="00324405">
        <w:fldChar w:fldCharType="begin"/>
      </w:r>
      <w:r w:rsidR="00324405">
        <w:instrText xml:space="preserve"> ADDIN ZOTERO_ITEM CSL_CITATION {"citationID":"fhZrN7tv","properties":{"formattedCitation":"(Ziblatt et al., 2023)","plainCitation":"(Ziblatt et al., 2023)","noteIndex":0},"citationItems":[{"id":1635,"uris":["http://zotero.org/users/3528215/items/ZA7YQUZS"],"itemData":{"id":1635,"type":"article-journal","abstract":"Why is support the radical right higher in some geographic locations than others? This article argues that what is frequently classified as the “rural” bases of radical-right support in previous research is in part the result of something different: communities that were in the historical “periphery” in the center–periphery conflicts of modern nation-state formation. Inspired by a classic state-building literature that emphasizes the prevalence of a “wealth of tongues”—or nonstandard linguistic dialects in a region—as a definition of the periphery, we use data from more than 725,000 geo-coded responses in a linguistic survey in Germany to show that voters from historically peripheral geographic communities are more likely to vote for the radical right today.","archive":"Cambridge Core","container-title":"American Political Science Review","DOI":"10.1017/S0003055423000862","ISSN":"0003-0554","note":"edition: 2023/10/20\npublisher: Cambridge University Press","page":"1-17","source":"Cambridge University Press","title":"Wealth of Tongues: Why Peripheral Regions Vote for the Radical Right in Germany","author":[{"family":"Ziblatt","given":"Daniel"},{"family":"Hilbig","given":"Hanno"},{"family":"Bischof","given":"Daniel"}],"issued":{"date-parts":[["2023"]]},"citation-key":"ziblatt2023"}}],"schema":"https://github.com/citation-style-language/schema/raw/master/csl-citation.json"} </w:instrText>
      </w:r>
      <w:r w:rsidR="00324405">
        <w:fldChar w:fldCharType="separate"/>
      </w:r>
      <w:r w:rsidR="00324405">
        <w:rPr>
          <w:noProof/>
        </w:rPr>
        <w:t>(Ziblatt et al., 2023)</w:t>
      </w:r>
      <w:r w:rsidR="00324405">
        <w:fldChar w:fldCharType="end"/>
      </w:r>
      <w:r w:rsidR="00A253FF">
        <w:t>, among others</w:t>
      </w:r>
      <w:r w:rsidRPr="003A2550">
        <w:t>.</w:t>
      </w:r>
    </w:p>
    <w:p w14:paraId="007D23B6" w14:textId="2BE489CB" w:rsidR="00156EC1" w:rsidRDefault="003A2550" w:rsidP="00324405">
      <w:pPr>
        <w:tabs>
          <w:tab w:val="left" w:pos="1725"/>
        </w:tabs>
        <w:spacing w:line="480" w:lineRule="auto"/>
        <w:ind w:firstLine="357"/>
      </w:pPr>
      <w:r w:rsidRPr="003A2550">
        <w:t xml:space="preserve">These </w:t>
      </w:r>
      <w:r w:rsidR="007618B3">
        <w:t xml:space="preserve">spatial elements </w:t>
      </w:r>
      <w:r w:rsidRPr="003A2550">
        <w:t xml:space="preserve">influence more than just </w:t>
      </w:r>
      <w:r w:rsidR="007618B3">
        <w:t>voting</w:t>
      </w:r>
      <w:r w:rsidRPr="003A2550">
        <w:t xml:space="preserve"> behaviour. Recent research suggests</w:t>
      </w:r>
      <w:r w:rsidR="007618B3">
        <w:t xml:space="preserve"> that being born in a </w:t>
      </w:r>
      <w:r w:rsidRPr="003A2550">
        <w:t>region</w:t>
      </w:r>
      <w:r w:rsidR="007618B3">
        <w:t xml:space="preserve"> with high unemployment </w:t>
      </w:r>
      <w:r w:rsidRPr="003A2550">
        <w:t>can have</w:t>
      </w:r>
      <w:r w:rsidR="007618B3">
        <w:t xml:space="preserve"> long-</w:t>
      </w:r>
      <w:r w:rsidRPr="003A2550">
        <w:t>lasting effects</w:t>
      </w:r>
      <w:r w:rsidR="007618B3">
        <w:t xml:space="preserve"> on </w:t>
      </w:r>
      <w:r w:rsidRPr="003A2550">
        <w:t>individuals'</w:t>
      </w:r>
      <w:r w:rsidR="007618B3">
        <w:t xml:space="preserve"> electoral inclinations</w:t>
      </w:r>
      <w:r w:rsidRPr="003A2550">
        <w:t>,</w:t>
      </w:r>
      <w:r w:rsidR="007618B3">
        <w:t xml:space="preserve"> policy preferences</w:t>
      </w:r>
      <w:r w:rsidRPr="003A2550">
        <w:t>,</w:t>
      </w:r>
      <w:r w:rsidR="007618B3">
        <w:t xml:space="preserve"> and political values</w:t>
      </w:r>
      <w:r w:rsidR="00324405">
        <w:t xml:space="preserve"> </w:t>
      </w:r>
      <w:r w:rsidR="00324405">
        <w:fldChar w:fldCharType="begin"/>
      </w:r>
      <w:r w:rsidR="00324405">
        <w:instrText xml:space="preserve"> ADDIN ZOTERO_ITEM CSL_CITATION {"citationID":"DyVcEnV4","properties":{"formattedCitation":"(McNeil et al., 2023)","plainCitation":"(McNeil et al., 2023)","noteIndex":0},"citationItems":[{"id":1660,"uris":["http://zotero.org/users/3528215/items/72S3Q9TA"],"itemData":{"id":1660,"type":"article-journal","abstract":"Does growing up in a high-economic adversity area matter for individual economic, cultural, and political views? Despite a significant focus upon the effect of birthplace on economic outcomes, there is less evidence on how local economic conditions at birth shape individual attitudes over the long-term. This paper links the British Household Panel Survey (BHPS) from English and Welsh respondents with historic localised information on unemployment, our measure of economic adversity. Our results, which control for composition effects, family background, and sorting of people across places, show that being born into a high-unemployment Local Authority has a significant, long-term impact on individuals. Birthplace matters beyond economic outcomes, as being born into a Local Authority of high unemployment makes individuals believe in more government intervention in jobs, less progressive on gender issues, and less likely to support the Conservative Party.","container-title":"Journal of Urban Economics","DOI":"10.1016/j.jue.2023.103571","ISSN":"0094-1190","journalAbbreviation":"Journal of Urban Economics","page":"103571","title":"The long shadow of local decline: Birthplace economic adversity and long-term individual outcomes in the UK","volume":"136","author":[{"family":"McNeil","given":"Andrew"},{"family":"Luca","given":"Davide"},{"family":"Lee","given":"Neil"}],"issued":{"date-parts":[["2023",7,1]]},"citation-key":"mcneil2023"}}],"schema":"https://github.com/citation-style-language/schema/raw/master/csl-citation.json"} </w:instrText>
      </w:r>
      <w:r w:rsidR="00324405">
        <w:fldChar w:fldCharType="separate"/>
      </w:r>
      <w:r w:rsidR="00324405">
        <w:rPr>
          <w:noProof/>
        </w:rPr>
        <w:t>(McNeil et al., 2023)</w:t>
      </w:r>
      <w:r w:rsidR="00324405">
        <w:fldChar w:fldCharType="end"/>
      </w:r>
      <w:r w:rsidR="007618B3">
        <w:t xml:space="preserve">. </w:t>
      </w:r>
      <w:r w:rsidR="00A253FF">
        <w:t>Spatial conditions and, in particular,</w:t>
      </w:r>
      <w:r w:rsidR="007618B3">
        <w:t xml:space="preserve"> territorial marginalisation</w:t>
      </w:r>
      <w:r w:rsidR="00A253FF">
        <w:t xml:space="preserve"> also have a considerable impact</w:t>
      </w:r>
      <w:r w:rsidR="007618B3">
        <w:t xml:space="preserve"> on civic engagement</w:t>
      </w:r>
      <w:r w:rsidR="00324405">
        <w:t xml:space="preserve"> </w:t>
      </w:r>
      <w:r w:rsidR="00324405">
        <w:fldChar w:fldCharType="begin"/>
      </w:r>
      <w:r w:rsidR="00324405">
        <w:instrText xml:space="preserve"> ADDIN ZOTERO_ITEM CSL_CITATION {"citationID":"s1UmVy3L","properties":{"formattedCitation":"(Fierro, Rivera, et al., 2024)","plainCitation":"(Fierro, Rivera, et al., 2024)","noteIndex":0},"citationItems":[{"id":1721,"uris":["http://zotero.org/users/3528215/items/XLCAPTL2"],"itemData":{"id":1721,"type":"article-journal","container-title":"SocArXiv Papers","DOI":"https://doi.org/10.31235/osf.io/54tg7","title":"Marginalisation and Engagement: Exploring Political Knowledge and Self-Competence Beliefs in Neglected Areas","author":[{"family":"Fierro","given":"Pedro"},{"family":"Rivera","given":"Sebastián"},{"family":"Brieba","given":"Daniel"}],"issued":{"date-parts":[["2024"]]},"citation-key":"fierro2024a"}}],"schema":"https://github.com/citation-style-language/schema/raw/master/csl-citation.json"} </w:instrText>
      </w:r>
      <w:r w:rsidR="00324405">
        <w:fldChar w:fldCharType="separate"/>
      </w:r>
      <w:r w:rsidR="00324405">
        <w:rPr>
          <w:noProof/>
        </w:rPr>
        <w:t>(Fierro, Rivera, et al., 2024)</w:t>
      </w:r>
      <w:r w:rsidR="00324405">
        <w:fldChar w:fldCharType="end"/>
      </w:r>
      <w:r w:rsidR="007618B3">
        <w:t xml:space="preserve"> and</w:t>
      </w:r>
      <w:r w:rsidR="00A253FF">
        <w:t xml:space="preserve"> are deemed to drive</w:t>
      </w:r>
      <w:r w:rsidR="007618B3">
        <w:t xml:space="preserve"> the </w:t>
      </w:r>
      <w:r w:rsidR="00A253FF">
        <w:t>rise of ‘green</w:t>
      </w:r>
      <w:r w:rsidR="007618B3">
        <w:t xml:space="preserve"> discontent</w:t>
      </w:r>
      <w:r w:rsidR="00A253FF">
        <w:t>’</w:t>
      </w:r>
      <w:r w:rsidR="00324405">
        <w:t xml:space="preserve"> </w:t>
      </w:r>
      <w:r w:rsidR="00324405">
        <w:fldChar w:fldCharType="begin"/>
      </w:r>
      <w:r w:rsidR="00324405">
        <w:instrText xml:space="preserve"> ADDIN ZOTERO_ITEM CSL_CITATION {"citationID":"lIUMqYk6","properties":{"formattedCitation":"(Rodr\\uc0\\u237{}guez-Pose &amp; Bartalucci, 2023)","plainCitation":"(Rodríguez-Pose &amp; Bartalucci, 2023)","noteIndex":0},"citationItems":[{"id":1607,"uris":["http://zotero.org/users/3528215/items/AM7EM5RW"],"itemData":{"id":1607,"type":"article-journal","abstract":"The impacts of climate change are unevenly distributed across territories. Less is known about the potential effects of climate policies aimed at mitigating the negative consequences of climate change while transitioning economies towards low-carbon standards. This paper presents an analytical framework for identifying and assessing the regional impacts of the green transition. We develop a Regional Green Transition Vulnerability Index, a composite measure of the regional vulnerability of European regions to the socio-economic reconfigurations prompted by the green transition. The index brings to light strong regional variations in vulnerability, with less developed, peri-urban and rural regions in Southern and Eastern Europe more exposed to the foreseeable changes brought about by the green transition. We also draw attention to the potential rise of pockets of growing ‘green’ discontent, especially if the green transition contributes, as is likely to be the case, to leaving already left-behind regions further behind.","container-title":"Cambridge Journal of Regions, Economy and Society","DOI":"10.1093/cjres/rsad039","ISSN":"1752-1378","journalAbbreviation":"Cambridge Journal of Regions, Economy and Society","page":"rsad039","title":"The green transition and its potential territorial discontents","author":[{"family":"Rodríguez-Pose","given":"Andrés"},{"family":"Bartalucci","given":"Federico"}],"issued":{"date-parts":[["2023",11,18]]},"citation-key":"rodriguez-pose2023"}}],"schema":"https://github.com/citation-style-language/schema/raw/master/csl-citation.json"} </w:instrText>
      </w:r>
      <w:r w:rsidR="00324405">
        <w:fldChar w:fldCharType="separate"/>
      </w:r>
      <w:r w:rsidR="00324405" w:rsidRPr="00324405">
        <w:t>(Rodríguez-Pose &amp; Bartalucci, 2023)</w:t>
      </w:r>
      <w:r w:rsidR="00324405">
        <w:fldChar w:fldCharType="end"/>
      </w:r>
      <w:r w:rsidRPr="003A2550">
        <w:t>.</w:t>
      </w:r>
    </w:p>
    <w:p w14:paraId="5BCFB5FD" w14:textId="3BCB6F6C" w:rsidR="00156EC1" w:rsidRDefault="003A2550" w:rsidP="00324405">
      <w:pPr>
        <w:tabs>
          <w:tab w:val="left" w:pos="1725"/>
        </w:tabs>
        <w:spacing w:line="480" w:lineRule="auto"/>
        <w:ind w:firstLine="357"/>
      </w:pPr>
      <w:r w:rsidRPr="003A2550">
        <w:t>The</w:t>
      </w:r>
      <w:r w:rsidR="007618B3">
        <w:t xml:space="preserve"> impact of these territorial</w:t>
      </w:r>
      <w:r w:rsidR="00A253FF">
        <w:t xml:space="preserve"> conditions </w:t>
      </w:r>
      <w:r w:rsidR="007618B3">
        <w:t>—</w:t>
      </w:r>
      <w:r w:rsidRPr="003A2550">
        <w:t>such as</w:t>
      </w:r>
      <w:r w:rsidR="007618B3">
        <w:t xml:space="preserve"> economic decline and demographic changes—</w:t>
      </w:r>
      <w:r w:rsidR="00A253FF">
        <w:t xml:space="preserve"> </w:t>
      </w:r>
      <w:r w:rsidR="007618B3">
        <w:t xml:space="preserve">on electoral preferences </w:t>
      </w:r>
      <w:r w:rsidRPr="003A2550">
        <w:t>may also</w:t>
      </w:r>
      <w:r w:rsidR="007618B3">
        <w:t xml:space="preserve"> be </w:t>
      </w:r>
      <w:r w:rsidRPr="003A2550">
        <w:t>connected</w:t>
      </w:r>
      <w:r w:rsidR="007618B3">
        <w:t xml:space="preserve"> to the levels of social capital in specific areas</w:t>
      </w:r>
      <w:r w:rsidR="009F02D4">
        <w:t xml:space="preserve"> </w:t>
      </w:r>
      <w:r w:rsidR="009F02D4">
        <w:fldChar w:fldCharType="begin"/>
      </w:r>
      <w:r w:rsidR="009F02D4">
        <w:instrText xml:space="preserve"> ADDIN ZOTERO_ITEM CSL_CITATION {"citationID":"YYHJFN3h","properties":{"formattedCitation":"(Rodr\\uc0\\u237{}guez-Pose et al., 2021)","plainCitation":"(Rodríguez-Pose et al., 2021)","noteIndex":0},"citationItems":[{"id":676,"uris":["http://zotero.org/users/3528215/items/4UR4ENMT"],"itemData":{"id":676,"type":"article-journal","abstract":"In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9F02D4">
        <w:fldChar w:fldCharType="separate"/>
      </w:r>
      <w:r w:rsidR="009F02D4" w:rsidRPr="009F02D4">
        <w:t>(Rodríguez-Pose et al., 2021)</w:t>
      </w:r>
      <w:r w:rsidR="009F02D4">
        <w:fldChar w:fldCharType="end"/>
      </w:r>
      <w:r w:rsidR="007618B3">
        <w:t xml:space="preserve">. The </w:t>
      </w:r>
      <w:r w:rsidRPr="003A2550">
        <w:t>relationship</w:t>
      </w:r>
      <w:r w:rsidR="007618B3">
        <w:t xml:space="preserve"> between social interactions and illiberal narratives has been studied</w:t>
      </w:r>
      <w:r w:rsidRPr="003A2550">
        <w:t xml:space="preserve"> in</w:t>
      </w:r>
      <w:r w:rsidR="007618B3">
        <w:t xml:space="preserve"> various </w:t>
      </w:r>
      <w:r w:rsidRPr="003A2550">
        <w:t>contexts. For example, some scholars</w:t>
      </w:r>
      <w:r w:rsidR="007618B3">
        <w:t xml:space="preserve"> have suggested that the rise of Nazism was partly </w:t>
      </w:r>
      <w:r w:rsidRPr="003A2550">
        <w:t>driven</w:t>
      </w:r>
      <w:r w:rsidR="007618B3">
        <w:t xml:space="preserve"> by social cohesion, which positively </w:t>
      </w:r>
      <w:r w:rsidRPr="003A2550">
        <w:t>influenced</w:t>
      </w:r>
      <w:r w:rsidR="007618B3">
        <w:t xml:space="preserve"> the </w:t>
      </w:r>
      <w:r w:rsidR="00A253FF">
        <w:t>rise of Hitler in Germany in the 1930s</w:t>
      </w:r>
      <w:r w:rsidR="009F02D4">
        <w:t xml:space="preserve"> </w:t>
      </w:r>
      <w:r w:rsidR="009F02D4">
        <w:fldChar w:fldCharType="begin"/>
      </w:r>
      <w:r w:rsidR="009F02D4">
        <w:instrText xml:space="preserve"> ADDIN ZOTERO_ITEM CSL_CITATION {"citationID":"OAQLLltW","properties":{"formattedCitation":"(Allen, 1965; Childers, 1984)","plainCitation":"(Allen, 1965; Childers, 1984)","noteIndex":0},"citationItems":[{"id":1723,"uris":["http://zotero.org/users/3528215/items/BF5X28AS"],"itemData":{"id":1723,"type":"book","event-place":"Chicago","publisher":"Quadrangle Books","publisher-place":"Chicago","title":"The Nazi seizure of power: the experience of a single German town, 1930-1935","author":[{"family":"Allen","given":"William Sheridan"}],"issued":{"date-parts":[["1965"]]},"citation-key":"allen1965"}},{"id":1722,"uris":["http://zotero.org/users/3528215/items/95WM3G3W"],"itemData":{"id":1722,"type":"article-journal","archive":"JSTOR","container-title":"Central European History","ISSN":"00089389, 15691616","issue":"1","note":"publisher: [Cambridge University Press, Central European History Society]","page":"45-53","title":"Who, Indeed, Did Vote for Hitler?","volume":"17","author":[{"family":"Childers","given":"Thomas"}],"issued":{"date-parts":[["1984"]]},"citation-key":"childers1984"}}],"schema":"https://github.com/citation-style-language/schema/raw/master/csl-citation.json"} </w:instrText>
      </w:r>
      <w:r w:rsidR="009F02D4">
        <w:fldChar w:fldCharType="separate"/>
      </w:r>
      <w:r w:rsidR="009F02D4">
        <w:rPr>
          <w:noProof/>
        </w:rPr>
        <w:t>(Allen, 1965; Childers, 1984)</w:t>
      </w:r>
      <w:r w:rsidR="009F02D4">
        <w:fldChar w:fldCharType="end"/>
      </w:r>
      <w:r w:rsidR="007618B3">
        <w:t xml:space="preserve">. </w:t>
      </w:r>
      <w:r w:rsidRPr="003A2550">
        <w:t>More recently</w:t>
      </w:r>
      <w:r w:rsidR="007618B3">
        <w:t>, Fitzgerald and Lawrence</w:t>
      </w:r>
      <w:r w:rsidR="009F02D4">
        <w:t xml:space="preserve"> </w:t>
      </w:r>
      <w:r w:rsidR="009F02D4">
        <w:fldChar w:fldCharType="begin"/>
      </w:r>
      <w:r w:rsidR="00EC4599">
        <w:instrText xml:space="preserve"> ADDIN ZOTERO_ITEM CSL_CITATION {"citationID":"LcxSgvby","properties":{"formattedCitation":"(Fitzgerald &amp; Lawrence, 2011)","plainCitation":"(Fitzgerald &amp; Lawrence, 2011)","dontUpdate":true,"noteIndex":0},"citationItems":[{"id":1615,"uris":["http://zotero.org/users/3528215/items/2RDK7TSB"],"itemData":{"id":1615,"type":"article-journal","abstract":"Radical right parties have become effective electoral competitors in many parts of Western Europe yet failed to achieve success in others. Much recent scholarship seeks to understand variation in radical right support. Here, we argue that local social cohesion boosts these parties’ vote shares. We use Swiss census data at the municipal level to measure local cohesion, drawing on indicators of residents’ commuting patterns, linguistic similarities and home ownership. Regression analysis shows that social cohesion is a positive predictor of local level support for the Swiss People’s Party, but not for any other major party. Hierarchical logit models combining aggregate cohesion measures with survey data demonstrate this contextual effect on individuals’ vote choices.","container-title":"Electoral Studies","DOI":"10.1016/j.electstud.2011.08.004","ISSN":"0261-3794","issue":"4","journalAbbreviation":"Electoral Studies","page":"834-847","title":"Local cohesion and radical right support: The case of the Swiss People’s Party","volume":"30","author":[{"family":"Fitzgerald","given":"Jennifer"},{"family":"Lawrence","given":"Duncan"}],"issued":{"date-parts":[["2011",12,1]]},"citation-key":"fitzgerald2011"}}],"schema":"https://github.com/citation-style-language/schema/raw/master/csl-citation.json"} </w:instrText>
      </w:r>
      <w:r w:rsidR="009F02D4">
        <w:fldChar w:fldCharType="separate"/>
      </w:r>
      <w:r w:rsidR="009F02D4">
        <w:rPr>
          <w:noProof/>
        </w:rPr>
        <w:t>(2011)</w:t>
      </w:r>
      <w:r w:rsidR="009F02D4">
        <w:fldChar w:fldCharType="end"/>
      </w:r>
      <w:r w:rsidR="00A253FF">
        <w:t xml:space="preserve"> have</w:t>
      </w:r>
      <w:r w:rsidR="007618B3">
        <w:t xml:space="preserve"> </w:t>
      </w:r>
      <w:r w:rsidRPr="003A2550">
        <w:t>identified changing community dynamics as an understudied factor contributing</w:t>
      </w:r>
      <w:r w:rsidR="007618B3">
        <w:t xml:space="preserve"> to anti-elitist and anti-establishment sentiments</w:t>
      </w:r>
      <w:r w:rsidRPr="003A2550">
        <w:t>. In their analysis</w:t>
      </w:r>
      <w:r w:rsidR="007618B3">
        <w:t xml:space="preserve"> of Switzerland, </w:t>
      </w:r>
      <w:r w:rsidRPr="003A2550">
        <w:t>they</w:t>
      </w:r>
      <w:r w:rsidR="007618B3">
        <w:t xml:space="preserve"> conclude that social cohesion uniquely </w:t>
      </w:r>
      <w:r w:rsidRPr="003A2550">
        <w:t>explains</w:t>
      </w:r>
      <w:r w:rsidR="007618B3">
        <w:t xml:space="preserve"> support for the radical right Swiss People’s Party. </w:t>
      </w:r>
      <w:r w:rsidRPr="003A2550">
        <w:t>In</w:t>
      </w:r>
      <w:r w:rsidR="007618B3">
        <w:t xml:space="preserve"> the United States, </w:t>
      </w:r>
      <w:r w:rsidRPr="003A2550">
        <w:t>Rodríguez</w:t>
      </w:r>
      <w:r w:rsidR="007618B3">
        <w:t xml:space="preserve">-Pose et al. </w:t>
      </w:r>
      <w:r w:rsidR="009F02D4">
        <w:fldChar w:fldCharType="begin"/>
      </w:r>
      <w:r w:rsidR="00EC4599">
        <w:instrText xml:space="preserve"> ADDIN ZOTERO_ITEM CSL_CITATION {"citationID":"pSnzJ3yd","properties":{"formattedCitation":"(Rodr\\uc0\\u237{}guez-Pose et al., 2021)","plainCitation":"(Rodríguez-Pose et al., 2021)","dontUpdate":true,"noteIndex":0},"citationItems":[{"id":676,"uris":["http://zotero.org/users/3528215/items/4UR4ENMT"],"itemData":{"id":676,"type":"article-journal","abstract":"In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9F02D4">
        <w:fldChar w:fldCharType="separate"/>
      </w:r>
      <w:r w:rsidR="009F02D4" w:rsidRPr="009F02D4">
        <w:t>(2021)</w:t>
      </w:r>
      <w:r w:rsidR="009F02D4">
        <w:fldChar w:fldCharType="end"/>
      </w:r>
      <w:r w:rsidR="007618B3">
        <w:t xml:space="preserve"> </w:t>
      </w:r>
      <w:r w:rsidRPr="003A2550">
        <w:t>show</w:t>
      </w:r>
      <w:r w:rsidR="007618B3">
        <w:t xml:space="preserve"> that counties with</w:t>
      </w:r>
      <w:r w:rsidR="00A253FF">
        <w:t xml:space="preserve"> a stronger </w:t>
      </w:r>
      <w:r w:rsidR="007618B3">
        <w:t xml:space="preserve">social capital were more </w:t>
      </w:r>
      <w:r w:rsidRPr="003A2550">
        <w:t>likely</w:t>
      </w:r>
      <w:r w:rsidR="007618B3">
        <w:t xml:space="preserve"> to </w:t>
      </w:r>
      <w:r w:rsidRPr="003A2550">
        <w:t>support</w:t>
      </w:r>
      <w:r w:rsidR="007618B3">
        <w:t xml:space="preserve"> Donald Trump</w:t>
      </w:r>
      <w:r w:rsidRPr="003A2550">
        <w:t xml:space="preserve"> in </w:t>
      </w:r>
      <w:r w:rsidR="007618B3">
        <w:t xml:space="preserve">the 2016 and 2020 elections, </w:t>
      </w:r>
      <w:r w:rsidRPr="003A2550">
        <w:t>particularly</w:t>
      </w:r>
      <w:r w:rsidR="007618B3">
        <w:t xml:space="preserve"> when </w:t>
      </w:r>
      <w:r w:rsidRPr="003A2550">
        <w:t>considering</w:t>
      </w:r>
      <w:r w:rsidR="007618B3">
        <w:t xml:space="preserve"> recent economic decline.</w:t>
      </w:r>
      <w:r w:rsidRPr="003A2550">
        <w:t xml:space="preserve"> </w:t>
      </w:r>
    </w:p>
    <w:p w14:paraId="4A857F94" w14:textId="692792E6" w:rsidR="00156EC1" w:rsidRDefault="007618B3" w:rsidP="00324405">
      <w:pPr>
        <w:tabs>
          <w:tab w:val="left" w:pos="1725"/>
        </w:tabs>
        <w:spacing w:line="480" w:lineRule="auto"/>
        <w:ind w:firstLine="357"/>
      </w:pPr>
      <w:r>
        <w:t xml:space="preserve">The explanations for these findings </w:t>
      </w:r>
      <w:r w:rsidR="003A2550" w:rsidRPr="003A2550">
        <w:t>are varied. Over the past few</w:t>
      </w:r>
      <w:r>
        <w:t xml:space="preserve"> decades, it has been argued that in response to modern challenges and the deterioration of traditional community bonds, individuals have </w:t>
      </w:r>
      <w:r w:rsidR="003A2550" w:rsidRPr="003A2550">
        <w:t>sought</w:t>
      </w:r>
      <w:r>
        <w:t xml:space="preserve"> refuge in groups with </w:t>
      </w:r>
      <w:r w:rsidR="003A2550" w:rsidRPr="003A2550">
        <w:t>strong</w:t>
      </w:r>
      <w:r>
        <w:t xml:space="preserve"> local identities that offer a sense of belonging in a globalised world</w:t>
      </w:r>
      <w:r w:rsidR="009F02D4">
        <w:t xml:space="preserve"> </w:t>
      </w:r>
      <w:r w:rsidR="009F02D4">
        <w:fldChar w:fldCharType="begin"/>
      </w:r>
      <w:r w:rsidR="009F02D4">
        <w:instrText xml:space="preserve"> ADDIN ZOTERO_ITEM CSL_CITATION {"citationID":"LN5yo6Nv","properties":{"formattedCitation":"(Barber, 1996; Gordon, 2018)","plainCitation":"(Barber, 1996; Gordon, 2018)","noteIndex":0},"citationItems":[{"id":1724,"uris":["http://zotero.org/users/3528215/items/5ZK8P5YJ"],"itemData":{"id":1724,"type":"book","event-place":"New York","publisher":"Ballantine Books","publisher-place":"New York","title":"Jihad vs. McWorld: How Globalism and Tribalism are Reshaping the World","author":[{"family":"Barber","given":"Benjamin"}],"issued":{"date-parts":[["1996"]]},"citation-key":"barber1996"}},{"id":707,"uris":["http://zotero.org/users/3528215/items/FTI8WXLN"],"itemData":{"id":707,"type":"article-journal","abstract":"Brexit, the wider populist surge in Europe and Trumpism all seem to involve interesting geographies that have been taken as clues to the worrying puzzle facing a political/academic establishment about what is driving the surge and how it might be abated. One major theme has been that of the places left behind economically by an opening up to competition from cheap (migrant or overseas) labour—counterpointed by the idea that specific types of people have been left behind culturally. This article attempts a less reductive approach, starting with examination of oddities in the Brexit geography and then investigating how populist support across European regions is influenced by the interaction of economic/demographic change with varying cosmopolitan/localist influences.","container-title":"Cambridge Journal of Regions, Economy and Society","DOI":"10.1093/cjres/rsx028","ISSN":"1752-1378","issue":"1","journalAbbreviation":"Cambridge Journal of Regions, Economy and Society","page":"95-113","title":"In what sense left behind by globalisation? Looking for a less reductionist geography of the populist surge in Europe","volume":"11","author":[{"family":"Gordon","given":"Ian R"}],"issued":{"date-parts":[["2018",3,10]]},"citation-key":"gordon2018"}}],"schema":"https://github.com/citation-style-language/schema/raw/master/csl-citation.json"} </w:instrText>
      </w:r>
      <w:r w:rsidR="009F02D4">
        <w:fldChar w:fldCharType="separate"/>
      </w:r>
      <w:r w:rsidR="009F02D4">
        <w:rPr>
          <w:noProof/>
        </w:rPr>
        <w:t>(Barber, 1996; Gordon, 2018)</w:t>
      </w:r>
      <w:r w:rsidR="009F02D4">
        <w:fldChar w:fldCharType="end"/>
      </w:r>
      <w:r>
        <w:t xml:space="preserve">. </w:t>
      </w:r>
      <w:r w:rsidR="003A2550" w:rsidRPr="003A2550">
        <w:t>In</w:t>
      </w:r>
      <w:r>
        <w:t xml:space="preserve"> the UK,</w:t>
      </w:r>
      <w:r w:rsidR="003A2550" w:rsidRPr="003A2550">
        <w:t xml:space="preserve"> for instance, some</w:t>
      </w:r>
      <w:r>
        <w:t xml:space="preserve"> authors have suggested that the success of Brexit in certain areas can be partly </w:t>
      </w:r>
      <w:r>
        <w:lastRenderedPageBreak/>
        <w:t>explained by specific personality traits. Psychological openness is the trait that matters most when explaining Brexit preferences in some districts</w:t>
      </w:r>
      <w:r w:rsidR="009F02D4">
        <w:t xml:space="preserve"> </w:t>
      </w:r>
      <w:r w:rsidR="009F02D4">
        <w:fldChar w:fldCharType="begin"/>
      </w:r>
      <w:r w:rsidR="009F02D4">
        <w:instrText xml:space="preserve"> ADDIN ZOTERO_ITEM CSL_CITATION {"citationID":"oc7W30mq","properties":{"formattedCitation":"(Garretsen et al., 2018)","plainCitation":"(Garretsen et al., 2018)","noteIndex":0},"citationItems":[{"id":708,"uris":["http://zotero.org/users/3528215/items/K2C8477A"],"itemData":{"id":708,"type":"article-journal","abstract":"This article adds a psychological perspective to help explain the regional Brexit vote. Based on an extensive dataset with personality traits, combined with socio-economic data, our findings suggest that the regional clustering of these personality traits contribute to an understanding of the regional dispersion of the Brexit vote. We find evidence that psychological ‘Openness’ is the personality trait that matters most and that modest changes in this trait could actually have swung the vote across UK districts. Moreover, the relevance of psychological Openness solves the puzzle that UK districts that are relatively dependent on trade with the EU predominantly voted for Leave. By including psychological factors, our results show how we can arrive at a better understanding of the geography of the discontent with globalisation.","container-title":"Cambridge Journal of Regions, Economy and Society","DOI":"10.1093/cjres/rsx031","ISSN":"1752-1378","issue":"1","journalAbbreviation":"Cambridge Journal of Regions, Economy and Society","page":"165-175","title":"Brexit and the relevance of regional personality traits: more psychological Openness could have swung the regional vote","volume":"11","author":[{"family":"Garretsen","given":"Harry"},{"family":"Stoker","given":"Janka I"},{"family":"Soudis","given":"Dimitrios"},{"family":"Martin","given":"Ron L"},{"family":"Rentfrow","given":"Peter Jason"}],"issued":{"date-parts":[["2018",3,10]]},"citation-key":"garretsen2018"}}],"schema":"https://github.com/citation-style-language/schema/raw/master/csl-citation.json"} </w:instrText>
      </w:r>
      <w:r w:rsidR="009F02D4">
        <w:fldChar w:fldCharType="separate"/>
      </w:r>
      <w:r w:rsidR="009F02D4">
        <w:rPr>
          <w:noProof/>
        </w:rPr>
        <w:t>(Garretsen et al., 2018)</w:t>
      </w:r>
      <w:r w:rsidR="009F02D4">
        <w:fldChar w:fldCharType="end"/>
      </w:r>
      <w:r>
        <w:t>. In terms of territorial context and social cohesion in the US, Cramer</w:t>
      </w:r>
      <w:r w:rsidR="009F02D4">
        <w:t xml:space="preserve"> </w:t>
      </w:r>
      <w:r w:rsidR="009F02D4">
        <w:fldChar w:fldCharType="begin"/>
      </w:r>
      <w:r w:rsidR="00EC4599">
        <w:instrText xml:space="preserve"> ADDIN ZOTERO_ITEM CSL_CITATION {"citationID":"9VBXLy3p","properties":{"formattedCitation":"(Cramer, 2012, 2016)","plainCitation":"(Cramer, 2012, 2016)","dontUpdate":true,"noteIndex":0},"citationItems":[{"id":1605,"uris":["http://zotero.org/users/3528215/items/7SL6PYTP"],"itemData":{"id":1605,"type":"article-journal","abstract":"Why do people vote against their interests? Previous explanations miss something fundamental because they do not consider the work of group consciousness. Based on participant observation of conversations from May 2007 to May 2011 among 37 regularly occurring groups in 27 communities sampled across Wisconsin, this study shows that in some places, people have a class- and place-based identity that is intertwined with a perception of deprivation. The rural consciousness revealed here shows people attributing rural deprivation to the decision making of (urban) political elites, who disregard and disrespect rural residents and rural lifestyles. Thus these rural residents favor limited government, even though such a stance might seem contradictory to their economic self-interests. The results encourage us to consider the role of group consciousness-based perspectives rather than pitting interests against values as explanations for preferences. Also, the study suggests that public opinion research more seriously include listening to the public.","archive":"Cambridge Core","container-title":"American Political Science Review","DOI":"10.1017/S0003055412000305","ISSN":"0003-0554","issue":"3","note":"edition: 2012/07/30\npublisher: Cambridge University Press","page":"517-532","source":"Cambridge University Press","title":"Putting Inequality in Its Place: Rural Consciousness and the Power of Perspective","volume":"106","author":[{"family":"Cramer","given":"Katherine J."}],"issued":{"date-parts":[["2012"]]},"citation-key":"cramer2012"}},{"id":1606,"uris":["http://zotero.org/users/3528215/items/EFU5IUWR"],"itemData":{"id":1606,"type":"book","publisher":"The Chicago University Press","title":"The Politics of Resentment. Rural Consciousness in Wisconsin and the Rise of Scott Walker","author":[{"family":"Cramer","given":"Katherine J."}],"issued":{"date-parts":[["2016"]]},"citation-key":"cramer2016"}}],"schema":"https://github.com/citation-style-language/schema/raw/master/csl-citation.json"} </w:instrText>
      </w:r>
      <w:r w:rsidR="009F02D4">
        <w:fldChar w:fldCharType="separate"/>
      </w:r>
      <w:r w:rsidR="009F02D4">
        <w:rPr>
          <w:noProof/>
        </w:rPr>
        <w:t>(2012, 2016)</w:t>
      </w:r>
      <w:r w:rsidR="009F02D4">
        <w:fldChar w:fldCharType="end"/>
      </w:r>
      <w:r>
        <w:t xml:space="preserve"> has shown that </w:t>
      </w:r>
      <w:r w:rsidR="00C6150A">
        <w:t>‘</w:t>
      </w:r>
      <w:r>
        <w:t>group consciousness</w:t>
      </w:r>
      <w:r w:rsidR="00C6150A">
        <w:t>’</w:t>
      </w:r>
      <w:r>
        <w:t xml:space="preserve"> may affect electoral preferences, </w:t>
      </w:r>
      <w:r w:rsidR="00C6150A">
        <w:t xml:space="preserve">evoking </w:t>
      </w:r>
      <w:r>
        <w:t xml:space="preserve">a </w:t>
      </w:r>
      <w:r w:rsidR="00C6150A">
        <w:t>‘</w:t>
      </w:r>
      <w:r>
        <w:t>rural consciousness</w:t>
      </w:r>
      <w:r w:rsidR="00C6150A">
        <w:t>’</w:t>
      </w:r>
      <w:r>
        <w:t xml:space="preserve"> among people living in marginalised rural areas. This consciousness is anchored in the perception that urban elites are distant and disdainful of rural lifestyles. According to Cramer, there is a sense of in-group pride </w:t>
      </w:r>
      <w:r w:rsidR="003A2550" w:rsidRPr="003A2550">
        <w:t xml:space="preserve">which can be </w:t>
      </w:r>
      <w:r>
        <w:t>associated with social cohesion, contrasting with feelings of relative deprivation.</w:t>
      </w:r>
    </w:p>
    <w:p w14:paraId="7E7C3FCE" w14:textId="7A2D37D9" w:rsidR="00156EC1" w:rsidRDefault="007618B3" w:rsidP="00156EC1">
      <w:pPr>
        <w:tabs>
          <w:tab w:val="left" w:pos="1725"/>
        </w:tabs>
        <w:spacing w:before="120" w:line="480" w:lineRule="auto"/>
        <w:ind w:firstLine="357"/>
      </w:pPr>
      <w:r>
        <w:t>However, it is essential to acknowledge that social capital</w:t>
      </w:r>
      <w:r w:rsidR="003A2550" w:rsidRPr="003A2550">
        <w:t>, as previously discussed,</w:t>
      </w:r>
      <w:r>
        <w:t xml:space="preserve"> is not a one-dimensional concept. The tendency to view social capital as a single construct stems from practical limitations, particularly the scarcity of detailed data at the county level. Recently, scholars have introduced a method for measuring distinct dimensions of social capital, including economic connectedness, social cohesion, and civic engagement</w:t>
      </w:r>
      <w:r w:rsidR="009F02D4">
        <w:t xml:space="preserve"> </w:t>
      </w:r>
      <w:r w:rsidR="009F02D4">
        <w:fldChar w:fldCharType="begin"/>
      </w:r>
      <w:r w:rsidR="009F02D4">
        <w:instrText xml:space="preserve"> ADDIN ZOTERO_ITEM CSL_CITATION {"citationID":"TAfCMTmL","properties":{"formattedCitation":"(Chetty et al., 2022a, 2022b)","plainCitation":"(Chetty et al., 2022a, 2022b)","noteIndex":0},"citationItems":[{"id":492,"uris":["http://zotero.org/users/3528215/items/4ULW9B96"],"itemData":{"id":492,"type":"article-journal","abstract":"Social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9F02D4">
        <w:fldChar w:fldCharType="separate"/>
      </w:r>
      <w:r w:rsidR="009F02D4">
        <w:rPr>
          <w:noProof/>
        </w:rPr>
        <w:t>(Chetty et al., 2022a, 2022b)</w:t>
      </w:r>
      <w:r w:rsidR="009F02D4">
        <w:fldChar w:fldCharType="end"/>
      </w:r>
      <w:r>
        <w:t xml:space="preserve">, </w:t>
      </w:r>
      <w:r w:rsidR="003A2550" w:rsidRPr="003A2550">
        <w:t>which align</w:t>
      </w:r>
      <w:r>
        <w:t xml:space="preserve"> with the previous distinction between bonding and bridging interactions.</w:t>
      </w:r>
    </w:p>
    <w:p w14:paraId="1F605EA9" w14:textId="38A975BA" w:rsidR="00F51FA8" w:rsidRPr="00057254" w:rsidRDefault="0050398E" w:rsidP="004A7914">
      <w:pPr>
        <w:tabs>
          <w:tab w:val="left" w:pos="1725"/>
        </w:tabs>
        <w:spacing w:before="120" w:line="480" w:lineRule="auto"/>
        <w:ind w:firstLine="357"/>
      </w:pPr>
      <w:r w:rsidRPr="00057254">
        <w:t xml:space="preserve">On the one hand, </w:t>
      </w:r>
      <w:r w:rsidR="009E41D9" w:rsidRPr="00057254">
        <w:t>Chetty et al.</w:t>
      </w:r>
      <w:r w:rsidRPr="00057254">
        <w:t xml:space="preserve"> </w:t>
      </w:r>
      <w:r w:rsidR="009F02D4">
        <w:fldChar w:fldCharType="begin"/>
      </w:r>
      <w:r w:rsidR="00EC4599">
        <w:instrText xml:space="preserve"> ADDIN ZOTERO_ITEM CSL_CITATION {"citationID":"nUXFTTK6","properties":{"formattedCitation":"(Chetty et al., 2022a)","plainCitation":"(Chetty et al., 2022a)","dontUpdate":true,"noteIndex":0},"citationItems":[{"id":492,"uris":["http://zotero.org/users/3528215/items/4ULW9B96"],"itemData":{"id":492,"type":"article-journal","abstract":"Social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schema":"https://github.com/citation-style-language/schema/raw/master/csl-citation.json"} </w:instrText>
      </w:r>
      <w:r w:rsidR="009F02D4">
        <w:fldChar w:fldCharType="separate"/>
      </w:r>
      <w:r w:rsidR="009F02D4">
        <w:rPr>
          <w:noProof/>
        </w:rPr>
        <w:t>(2022a)</w:t>
      </w:r>
      <w:r w:rsidR="009F02D4">
        <w:fldChar w:fldCharType="end"/>
      </w:r>
      <w:r w:rsidR="00F51FA8" w:rsidRPr="00057254">
        <w:t xml:space="preserve"> show that economic connectedness, defined as ‘cross-class interactions’ or bridging capital, is the most crucial factor in explaining economic mobility. </w:t>
      </w:r>
      <w:r w:rsidR="00C6150A">
        <w:t xml:space="preserve">Similarly, Muringani et al. </w:t>
      </w:r>
      <w:r w:rsidR="009F02D4">
        <w:fldChar w:fldCharType="begin"/>
      </w:r>
      <w:r w:rsidR="00EC4599">
        <w:instrText xml:space="preserve"> ADDIN ZOTERO_ITEM CSL_CITATION {"citationID":"rmSxPUQp","properties":{"formattedCitation":"(Muringani et al., 2021)","plainCitation":"(Muringani et al., 2021)","dontUpdate":true,"noteIndex":0},"citationItems":[{"id":1619,"uris":["http://zotero.org/users/3528215/items/5DB9E5L3"],"itemData":{"id":1619,"type":"article-journal","abstract":"Social capital is an important factor explaining differences in economic growth among regions. However, the key distinction between bonding social capital, which can lead to lock-in and myopia, and bridging social capital, which promotes knowledge flows across diverse groups, has been overlooked in growth research. In this paper, we address this shortcoming by examining how bonding and bridging social capital affect regional economic growth, using data for 190 regions in 21 EU countries, covering eight waves of the European Social Survey between 2002 and 2016. The findings confirm that bridging social capital is linked to higher levels of regional economic growth. Bonding social capital is highly correlated with bridging social capital and associated with lower growth when this is controlled for. We do not find significantly different effects of bonding social capital in regions with more or less bridging social capital, or vice versa. We examine the interaction between social and human capital, finding that bridging social capital is fundamental for stimulating economic growth, especially in low-skilled regions. Human capital also moderates the relationship between bonding social capital and growth, reducing the negative externalities imposed by excessive bonding.","container-title":"Environment and Planning A: Economy and Space","DOI":"10.1177/0308518X211000059","ISSN":"0308-518X","issue":"6","journalAbbreviation":"Environ Plan A","note":"publisher: SAGE Publications Ltd","page":"1412-1434","title":"Social capital and economic growth in the regions of Europe","volume":"53","author":[{"family":"Muringani","given":"Jonathan"},{"family":"Fitjar","given":"Rune D"},{"family":"Rodríguez-Pose","given":"Andrés"}],"issued":{"date-parts":[["2021",9,1]]},"citation-key":"muringani2021"}}],"schema":"https://github.com/citation-style-language/schema/raw/master/csl-citation.json"} </w:instrText>
      </w:r>
      <w:r w:rsidR="009F02D4">
        <w:fldChar w:fldCharType="separate"/>
      </w:r>
      <w:r w:rsidR="009F02D4">
        <w:rPr>
          <w:noProof/>
        </w:rPr>
        <w:t>(2021)</w:t>
      </w:r>
      <w:r w:rsidR="009F02D4">
        <w:fldChar w:fldCharType="end"/>
      </w:r>
      <w:r w:rsidR="00C6150A">
        <w:t xml:space="preserve"> find that bridging social capital is a fundamental driver of economic growth across regions of Europe. </w:t>
      </w:r>
      <w:r w:rsidR="00F51FA8" w:rsidRPr="00057254">
        <w:t>This type of network capital relates to Coleman and Lin's sense of network capital</w:t>
      </w:r>
      <w:r w:rsidR="00007660" w:rsidRPr="00057254">
        <w:t xml:space="preserve">. </w:t>
      </w:r>
      <w:r w:rsidRPr="00057254">
        <w:t>On the other hand,</w:t>
      </w:r>
      <w:r w:rsidR="00F51FA8" w:rsidRPr="00057254">
        <w:t xml:space="preserve"> social cohesiveness</w:t>
      </w:r>
      <w:r w:rsidRPr="00057254">
        <w:t xml:space="preserve"> relates</w:t>
      </w:r>
      <w:r w:rsidR="00F51FA8" w:rsidRPr="00057254">
        <w:t xml:space="preserve"> to the extent of homogeneity within the network and the level of interconnectedness among friends. For Fitzgerald and Lawrence </w:t>
      </w:r>
      <w:r w:rsidR="009F02D4">
        <w:fldChar w:fldCharType="begin"/>
      </w:r>
      <w:r w:rsidR="00EC4599">
        <w:instrText xml:space="preserve"> ADDIN ZOTERO_ITEM CSL_CITATION {"citationID":"y0BClhyV","properties":{"formattedCitation":"(Fitzgerald &amp; Lawrence, 2011)","plainCitation":"(Fitzgerald &amp; Lawrence, 2011)","dontUpdate":true,"noteIndex":0},"citationItems":[{"id":1615,"uris":["http://zotero.org/users/3528215/items/2RDK7TSB"],"itemData":{"id":1615,"type":"article-journal","abstract":"Radical right parties have become effective electoral competitors in many parts of Western Europe yet failed to achieve success in others. Much recent scholarship seeks to understand variation in radical right support. Here, we argue that local social cohesion boosts these parties’ vote shares. We use Swiss census data at the municipal level to measure local cohesion, drawing on indicators of residents’ commuting patterns, linguistic similarities and home ownership. Regression analysis shows that social cohesion is a positive predictor of local level support for the Swiss People’s Party, but not for any other major party. Hierarchical logit models combining aggregate cohesion measures with survey data demonstrate this contextual effect on individuals’ vote choices.","container-title":"Electoral Studies","DOI":"10.1016/j.electstud.2011.08.004","ISSN":"0261-3794","issue":"4","journalAbbreviation":"Electoral Studies","page":"834-847","title":"Local cohesion and radical right support: The case of the Swiss People’s Party","volume":"30","author":[{"family":"Fitzgerald","given":"Jennifer"},{"family":"Lawrence","given":"Duncan"}],"issued":{"date-parts":[["2011",12,1]]},"citation-key":"fitzgerald2011"}}],"schema":"https://github.com/citation-style-language/schema/raw/master/csl-citation.json"} </w:instrText>
      </w:r>
      <w:r w:rsidR="009F02D4">
        <w:fldChar w:fldCharType="separate"/>
      </w:r>
      <w:r w:rsidR="009F02D4">
        <w:rPr>
          <w:noProof/>
        </w:rPr>
        <w:t>(2011)</w:t>
      </w:r>
      <w:r w:rsidR="009F02D4">
        <w:fldChar w:fldCharType="end"/>
      </w:r>
      <w:r w:rsidR="00F51FA8" w:rsidRPr="00057254">
        <w:t>, social cohesion can be understood as the interconnectedness of members within a group, measured through commuting, linguistic homogeneity, and home ownership.</w:t>
      </w:r>
      <w:r w:rsidRPr="00057254">
        <w:t xml:space="preserve"> </w:t>
      </w:r>
      <w:r w:rsidR="00F51FA8" w:rsidRPr="00057254">
        <w:t xml:space="preserve">This type of bonding capital, while not explicitly but conceptually linked to Bourdieu’s understanding of social capital, is distinct from civic </w:t>
      </w:r>
      <w:r w:rsidR="00F51FA8" w:rsidRPr="00057254">
        <w:lastRenderedPageBreak/>
        <w:t>engagement social capital, which is more closely aligned with Putnam’s definition and involves a broader community bond beyond close personal networks.</w:t>
      </w:r>
      <w:r w:rsidR="00C6150A">
        <w:t xml:space="preserve"> Generally, the impact of bonding social capital on economic and social outcomes tends to be viewed with greater caution. Muringani et al. </w:t>
      </w:r>
      <w:r w:rsidR="009F02D4">
        <w:fldChar w:fldCharType="begin"/>
      </w:r>
      <w:r w:rsidR="00EC4599">
        <w:instrText xml:space="preserve"> ADDIN ZOTERO_ITEM CSL_CITATION {"citationID":"WV0JA20p","properties":{"formattedCitation":"(Muringani et al., 2021)","plainCitation":"(Muringani et al., 2021)","dontUpdate":true,"noteIndex":0},"citationItems":[{"id":1619,"uris":["http://zotero.org/users/3528215/items/5DB9E5L3"],"itemData":{"id":1619,"type":"article-journal","abstract":"Social capital is an important factor explaining differences in economic growth among regions. However, the key distinction between bonding social capital, which can lead to lock-in and myopia, and bridging social capital, which promotes knowledge flows across diverse groups, has been overlooked in growth research. In this paper, we address this shortcoming by examining how bonding and bridging social capital affect regional economic growth, using data for 190 regions in 21 EU countries, covering eight waves of the European Social Survey between 2002 and 2016. The findings confirm that bridging social capital is linked to higher levels of regional economic growth. Bonding social capital is highly correlated with bridging social capital and associated with lower growth when this is controlled for. We do not find significantly different effects of bonding social capital in regions with more or less bridging social capital, or vice versa. We examine the interaction between social and human capital, finding that bridging social capital is fundamental for stimulating economic growth, especially in low-skilled regions. Human capital also moderates the relationship between bonding social capital and growth, reducing the negative externalities imposed by excessive bonding.","container-title":"Environment and Planning A: Economy and Space","DOI":"10.1177/0308518X211000059","ISSN":"0308-518X","issue":"6","journalAbbreviation":"Environ Plan A","note":"publisher: SAGE Publications Ltd","page":"1412-1434","title":"Social capital and economic growth in the regions of Europe","volume":"53","author":[{"family":"Muringani","given":"Jonathan"},{"family":"Fitjar","given":"Rune D"},{"family":"Rodríguez-Pose","given":"Andrés"}],"issued":{"date-parts":[["2021",9,1]]},"citation-key":"muringani2021"}}],"schema":"https://github.com/citation-style-language/schema/raw/master/csl-citation.json"} </w:instrText>
      </w:r>
      <w:r w:rsidR="009F02D4">
        <w:fldChar w:fldCharType="separate"/>
      </w:r>
      <w:r w:rsidR="009F02D4">
        <w:rPr>
          <w:noProof/>
        </w:rPr>
        <w:t>(2021)</w:t>
      </w:r>
      <w:r w:rsidR="009F02D4">
        <w:fldChar w:fldCharType="end"/>
      </w:r>
      <w:r w:rsidR="00C6150A">
        <w:t>, for example, report that it leads to far lower economic growth than bridging social capital.</w:t>
      </w:r>
    </w:p>
    <w:p w14:paraId="6193A174" w14:textId="274FEF48" w:rsidR="006B0510" w:rsidRPr="00057254" w:rsidRDefault="006B0510" w:rsidP="004A7914">
      <w:pPr>
        <w:tabs>
          <w:tab w:val="left" w:pos="1725"/>
        </w:tabs>
        <w:spacing w:before="120" w:line="480" w:lineRule="auto"/>
        <w:ind w:firstLine="357"/>
      </w:pPr>
      <w:r w:rsidRPr="00057254">
        <w:t xml:space="preserve">Therefore, understanding the link between </w:t>
      </w:r>
      <w:r w:rsidR="00C6150A">
        <w:t>different types of</w:t>
      </w:r>
      <w:r w:rsidR="007618B3">
        <w:t xml:space="preserve"> </w:t>
      </w:r>
      <w:r w:rsidRPr="00057254">
        <w:t xml:space="preserve">social capital and </w:t>
      </w:r>
      <w:r w:rsidR="00C6150A">
        <w:t>economic and political outcomes</w:t>
      </w:r>
      <w:r w:rsidR="007618B3">
        <w:t xml:space="preserve"> </w:t>
      </w:r>
      <w:r w:rsidR="003A2550" w:rsidRPr="003A2550">
        <w:t>presents</w:t>
      </w:r>
      <w:r w:rsidR="007618B3">
        <w:t xml:space="preserve"> </w:t>
      </w:r>
      <w:r w:rsidRPr="00057254">
        <w:t xml:space="preserve">a complex challenge. Considering previous findings, it is </w:t>
      </w:r>
      <w:r w:rsidR="003A2550" w:rsidRPr="003A2550">
        <w:t>plausible</w:t>
      </w:r>
      <w:r w:rsidRPr="00057254">
        <w:t xml:space="preserve"> to argue that </w:t>
      </w:r>
      <w:r w:rsidR="00820720">
        <w:t>our main variable of interest,</w:t>
      </w:r>
      <w:r w:rsidR="007618B3">
        <w:t xml:space="preserve"> </w:t>
      </w:r>
      <w:r w:rsidR="009E288A">
        <w:t>antisystem voting behaviour</w:t>
      </w:r>
      <w:r w:rsidR="00820720">
        <w:t>,</w:t>
      </w:r>
      <w:r w:rsidRPr="00057254">
        <w:t xml:space="preserve"> might be more closely related to bonding social capital</w:t>
      </w:r>
      <w:r w:rsidR="00820720">
        <w:t xml:space="preserve"> </w:t>
      </w:r>
      <w:r w:rsidR="0050398E" w:rsidRPr="00057254">
        <w:t>—such as social cohesion or civic engagement—</w:t>
      </w:r>
      <w:r w:rsidR="00820720">
        <w:t xml:space="preserve"> </w:t>
      </w:r>
      <w:r w:rsidRPr="00057254">
        <w:t>than to bridging social capital</w:t>
      </w:r>
      <w:r w:rsidR="00820720">
        <w:t xml:space="preserve"> </w:t>
      </w:r>
      <w:r w:rsidR="0050398E" w:rsidRPr="00057254">
        <w:t>—such as economic connectedness</w:t>
      </w:r>
      <w:r w:rsidRPr="00057254">
        <w:t>. In other words, dimensions linked to homophily may exhibit a positive correlation with anti-establishment perspectives, whereas dimensions associated with heterophily</w:t>
      </w:r>
      <w:r w:rsidR="0050398E" w:rsidRPr="00057254">
        <w:t>,</w:t>
      </w:r>
      <w:r w:rsidRPr="00057254">
        <w:t xml:space="preserve"> signifying diversity, may demonstrate a negative relationship with</w:t>
      </w:r>
      <w:r w:rsidR="009E288A">
        <w:t xml:space="preserve"> electoral</w:t>
      </w:r>
      <w:r w:rsidRPr="00057254">
        <w:t xml:space="preserve"> support for anti-establishment </w:t>
      </w:r>
      <w:r w:rsidR="009E288A">
        <w:t>projects</w:t>
      </w:r>
      <w:r w:rsidRPr="00057254">
        <w:t>.</w:t>
      </w:r>
    </w:p>
    <w:p w14:paraId="2D37271F" w14:textId="6768E635" w:rsidR="00C45779" w:rsidRPr="00057254" w:rsidRDefault="00820720" w:rsidP="004A7914">
      <w:pPr>
        <w:tabs>
          <w:tab w:val="left" w:pos="1725"/>
        </w:tabs>
        <w:spacing w:before="120" w:line="480" w:lineRule="auto"/>
        <w:ind w:firstLine="357"/>
      </w:pPr>
      <w:r>
        <w:t>Based on the above discussion, we seek</w:t>
      </w:r>
      <w:r w:rsidR="006B0510" w:rsidRPr="00057254">
        <w:t xml:space="preserve"> to investigate the intricate interplay between social capital and antisystem </w:t>
      </w:r>
      <w:r w:rsidR="009E288A">
        <w:t xml:space="preserve">voting behaviour </w:t>
      </w:r>
      <w:r w:rsidR="006B0510" w:rsidRPr="00057254">
        <w:t>by testing the following hypotheses:</w:t>
      </w:r>
    </w:p>
    <w:p w14:paraId="66EAFC91" w14:textId="32D5EF1E" w:rsidR="00E6071B" w:rsidRPr="00057254" w:rsidRDefault="006B0510" w:rsidP="004A7914">
      <w:pPr>
        <w:tabs>
          <w:tab w:val="left" w:pos="1725"/>
        </w:tabs>
        <w:spacing w:before="120" w:line="480" w:lineRule="auto"/>
      </w:pPr>
      <w:r w:rsidRPr="00EC4599">
        <w:rPr>
          <w:b/>
          <w:bCs/>
        </w:rPr>
        <w:t>H</w:t>
      </w:r>
      <w:r w:rsidRPr="00EC4599">
        <w:rPr>
          <w:b/>
          <w:bCs/>
          <w:vertAlign w:val="subscript"/>
        </w:rPr>
        <w:t>1</w:t>
      </w:r>
      <w:r w:rsidRPr="00EC4599">
        <w:rPr>
          <w:b/>
          <w:bCs/>
        </w:rPr>
        <w:t xml:space="preserve">: </w:t>
      </w:r>
      <w:r w:rsidR="00820720">
        <w:t>Voters in c</w:t>
      </w:r>
      <w:r w:rsidR="00820720" w:rsidRPr="00820720">
        <w:t>ounties</w:t>
      </w:r>
      <w:r w:rsidRPr="00057254">
        <w:t xml:space="preserve"> with higher social cohesion (bonding social capital) </w:t>
      </w:r>
      <w:r w:rsidR="00820720">
        <w:t>have been</w:t>
      </w:r>
      <w:r w:rsidRPr="00057254">
        <w:t xml:space="preserve"> more likely to</w:t>
      </w:r>
      <w:r w:rsidR="008B1F55">
        <w:t xml:space="preserve"> </w:t>
      </w:r>
      <w:r w:rsidR="008B1F55" w:rsidRPr="008B1F55">
        <w:t>exhibit anti-system behaviours, as proxied by the additional support for Donald Trump in the 2016 and 2020 US elections</w:t>
      </w:r>
      <w:r w:rsidRPr="00057254">
        <w:t>.</w:t>
      </w:r>
      <w:r w:rsidR="00820720" w:rsidRPr="00820720">
        <w:t xml:space="preserve">  </w:t>
      </w:r>
    </w:p>
    <w:p w14:paraId="1D5A1FC7" w14:textId="13E88CAF" w:rsidR="006B0510" w:rsidRPr="00057254" w:rsidRDefault="006B0510" w:rsidP="004A7914">
      <w:pPr>
        <w:tabs>
          <w:tab w:val="left" w:pos="1725"/>
        </w:tabs>
        <w:spacing w:before="120" w:line="480" w:lineRule="auto"/>
      </w:pPr>
      <w:r w:rsidRPr="00EC4599">
        <w:rPr>
          <w:b/>
          <w:bCs/>
        </w:rPr>
        <w:t>H</w:t>
      </w:r>
      <w:r w:rsidRPr="00EC4599">
        <w:rPr>
          <w:b/>
          <w:bCs/>
          <w:vertAlign w:val="subscript"/>
        </w:rPr>
        <w:t>2</w:t>
      </w:r>
      <w:r w:rsidRPr="00EC4599">
        <w:rPr>
          <w:b/>
          <w:bCs/>
        </w:rPr>
        <w:t>:</w:t>
      </w:r>
      <w:r w:rsidRPr="00057254">
        <w:t xml:space="preserve"> </w:t>
      </w:r>
      <w:r w:rsidR="00820720">
        <w:t>Voters in c</w:t>
      </w:r>
      <w:r w:rsidR="00820720" w:rsidRPr="00820720">
        <w:t>ounties</w:t>
      </w:r>
      <w:r w:rsidRPr="00057254">
        <w:t xml:space="preserve"> with higher civic engagement (bonding social capital) </w:t>
      </w:r>
      <w:r w:rsidR="00820720">
        <w:t>have been</w:t>
      </w:r>
      <w:r w:rsidRPr="00057254">
        <w:t xml:space="preserve"> more likely to </w:t>
      </w:r>
      <w:r w:rsidR="008B1F55" w:rsidRPr="008B1F55">
        <w:t>exhibit anti-system behaviours, as proxied by the additional support for Donald Trump in the 2016 and 2020 US elections</w:t>
      </w:r>
      <w:r w:rsidRPr="00057254">
        <w:t>.</w:t>
      </w:r>
      <w:r w:rsidR="00820720" w:rsidRPr="00820720">
        <w:t xml:space="preserve">  </w:t>
      </w:r>
    </w:p>
    <w:p w14:paraId="41037488" w14:textId="2EA70575" w:rsidR="006B0510" w:rsidRDefault="006B0510" w:rsidP="004A7914">
      <w:pPr>
        <w:tabs>
          <w:tab w:val="left" w:pos="1725"/>
        </w:tabs>
        <w:spacing w:before="120" w:line="480" w:lineRule="auto"/>
      </w:pPr>
      <w:r w:rsidRPr="00EC4599">
        <w:rPr>
          <w:b/>
          <w:bCs/>
        </w:rPr>
        <w:lastRenderedPageBreak/>
        <w:t>H</w:t>
      </w:r>
      <w:r w:rsidRPr="00EC4599">
        <w:rPr>
          <w:b/>
          <w:bCs/>
          <w:vertAlign w:val="subscript"/>
        </w:rPr>
        <w:t>3</w:t>
      </w:r>
      <w:r w:rsidRPr="00EC4599">
        <w:rPr>
          <w:b/>
          <w:bCs/>
        </w:rPr>
        <w:t>:</w:t>
      </w:r>
      <w:r w:rsidRPr="00057254">
        <w:t xml:space="preserve"> </w:t>
      </w:r>
      <w:r w:rsidR="00820720">
        <w:t>Voters in counties</w:t>
      </w:r>
      <w:r w:rsidRPr="00057254">
        <w:t xml:space="preserve"> with higher economic connectedness (bridging social capital) </w:t>
      </w:r>
      <w:r w:rsidR="00820720">
        <w:t>have been</w:t>
      </w:r>
      <w:r w:rsidRPr="00057254">
        <w:t xml:space="preserve"> less likely to </w:t>
      </w:r>
      <w:r w:rsidR="00662C5C" w:rsidRPr="00662C5C">
        <w:t>exhibit antisystem behaviours, as proxied by the additional support for Donald Trump in the 2016 and 2020 US elections</w:t>
      </w:r>
      <w:r w:rsidRPr="00057254">
        <w:t>.</w:t>
      </w:r>
      <w:r w:rsidR="00820720" w:rsidRPr="00820720">
        <w:t xml:space="preserve">  </w:t>
      </w:r>
    </w:p>
    <w:p w14:paraId="1B296325" w14:textId="77777777" w:rsidR="00EC4599" w:rsidRDefault="009E288A" w:rsidP="00EC4599">
      <w:pPr>
        <w:tabs>
          <w:tab w:val="left" w:pos="1725"/>
        </w:tabs>
        <w:spacing w:before="120" w:line="480" w:lineRule="auto"/>
        <w:ind w:firstLine="340"/>
      </w:pPr>
      <w:r w:rsidRPr="009E288A">
        <w:t>Additionally, we aim to investigate how these relationships have been shaped by territorial disparities and socio-economic changes in the U.S. over recent decades, particularly given evidence that varying territorial trajectories can influence political discontent. Therefore, we will explore the following research question:</w:t>
      </w:r>
    </w:p>
    <w:p w14:paraId="5F728725" w14:textId="4020353C" w:rsidR="009E41D9" w:rsidRPr="00057254" w:rsidRDefault="009E288A" w:rsidP="00EC4599">
      <w:pPr>
        <w:tabs>
          <w:tab w:val="left" w:pos="1725"/>
        </w:tabs>
        <w:spacing w:before="120" w:line="480" w:lineRule="auto"/>
      </w:pPr>
      <w:r w:rsidRPr="00EC4599">
        <w:rPr>
          <w:b/>
          <w:bCs/>
        </w:rPr>
        <w:t>RQ</w:t>
      </w:r>
      <w:r w:rsidRPr="00EC4599">
        <w:rPr>
          <w:b/>
          <w:bCs/>
          <w:vertAlign w:val="subscript"/>
        </w:rPr>
        <w:t>1</w:t>
      </w:r>
      <w:r w:rsidR="009E41D9" w:rsidRPr="00EC4599">
        <w:rPr>
          <w:b/>
          <w:bCs/>
        </w:rPr>
        <w:t>:</w:t>
      </w:r>
      <w:r w:rsidR="009E41D9" w:rsidRPr="00057254">
        <w:t xml:space="preserve"> </w:t>
      </w:r>
      <w:r w:rsidR="00662C5C" w:rsidRPr="00662C5C">
        <w:t xml:space="preserve">How do demographic change and economic decline at the county level influence the relationship between social capital and </w:t>
      </w:r>
      <w:r w:rsidR="00662C5C">
        <w:t>antisystem behaviours</w:t>
      </w:r>
      <w:r w:rsidR="00662C5C" w:rsidRPr="00662C5C">
        <w:t>?</w:t>
      </w:r>
    </w:p>
    <w:p w14:paraId="620D2F27" w14:textId="58ED8979" w:rsidR="00820720" w:rsidRPr="00820720" w:rsidRDefault="009E41D9" w:rsidP="00EC4599">
      <w:pPr>
        <w:tabs>
          <w:tab w:val="left" w:pos="1725"/>
        </w:tabs>
        <w:spacing w:before="120" w:line="480" w:lineRule="auto"/>
        <w:ind w:firstLine="340"/>
      </w:pPr>
      <w:r w:rsidRPr="00057254">
        <w:t>By testing these hypotheses</w:t>
      </w:r>
      <w:r w:rsidR="009E288A">
        <w:t xml:space="preserve"> and examining the latter research question</w:t>
      </w:r>
      <w:r w:rsidRPr="00057254">
        <w:t xml:space="preserve">, we aim to contribute to a better understanding of the spatial roots of </w:t>
      </w:r>
      <w:r w:rsidR="00820720">
        <w:t>the rise of</w:t>
      </w:r>
      <w:r w:rsidR="00820720" w:rsidRPr="00820720">
        <w:t xml:space="preserve"> </w:t>
      </w:r>
      <w:r w:rsidRPr="00057254">
        <w:t xml:space="preserve">anti-establishment </w:t>
      </w:r>
      <w:r w:rsidR="00820720">
        <w:t>politics</w:t>
      </w:r>
      <w:r w:rsidR="00820720" w:rsidRPr="00820720">
        <w:t xml:space="preserve">.  </w:t>
      </w:r>
    </w:p>
    <w:p w14:paraId="4F43DD61" w14:textId="5AEF3988" w:rsidR="00866298" w:rsidRPr="00057254" w:rsidRDefault="000A72D3" w:rsidP="004A7914">
      <w:pPr>
        <w:pStyle w:val="ListParagraph"/>
        <w:numPr>
          <w:ilvl w:val="0"/>
          <w:numId w:val="4"/>
        </w:numPr>
        <w:tabs>
          <w:tab w:val="left" w:pos="1725"/>
        </w:tabs>
        <w:spacing w:before="120" w:line="480" w:lineRule="auto"/>
        <w:rPr>
          <w:rFonts w:ascii="Times New Roman" w:hAnsi="Times New Roman" w:cs="Times New Roman"/>
          <w:b/>
          <w:bCs/>
        </w:rPr>
      </w:pPr>
      <w:r w:rsidRPr="00057254">
        <w:rPr>
          <w:rFonts w:ascii="Times New Roman" w:hAnsi="Times New Roman" w:cs="Times New Roman"/>
          <w:b/>
          <w:bCs/>
        </w:rPr>
        <w:t>METHODS</w:t>
      </w:r>
    </w:p>
    <w:p w14:paraId="0A3A0F57" w14:textId="2ED6CFCC" w:rsidR="00054F0E" w:rsidRPr="00057254" w:rsidRDefault="000A72D3" w:rsidP="004A7914">
      <w:pPr>
        <w:pStyle w:val="ListParagraph"/>
        <w:numPr>
          <w:ilvl w:val="1"/>
          <w:numId w:val="4"/>
        </w:numPr>
        <w:spacing w:before="120" w:line="480" w:lineRule="auto"/>
        <w:rPr>
          <w:rFonts w:ascii="Times New Roman" w:hAnsi="Times New Roman" w:cs="Times New Roman"/>
          <w:b/>
          <w:bCs/>
        </w:rPr>
      </w:pPr>
      <w:r w:rsidRPr="00057254">
        <w:rPr>
          <w:rFonts w:ascii="Times New Roman" w:hAnsi="Times New Roman" w:cs="Times New Roman"/>
          <w:b/>
          <w:bCs/>
        </w:rPr>
        <w:t>Data</w:t>
      </w:r>
      <w:r w:rsidR="00D51360" w:rsidRPr="00820720">
        <w:rPr>
          <w:rFonts w:ascii="Times New Roman" w:hAnsi="Times New Roman" w:cs="Times New Roman"/>
          <w:b/>
          <w:bCs/>
        </w:rPr>
        <w:t xml:space="preserve"> Sources</w:t>
      </w:r>
    </w:p>
    <w:p w14:paraId="39D7E450" w14:textId="35E5B5E9" w:rsidR="00054F0E" w:rsidRPr="004A7914" w:rsidRDefault="00054F0E" w:rsidP="004A7914">
      <w:pPr>
        <w:spacing w:before="120" w:line="480" w:lineRule="auto"/>
        <w:rPr>
          <w:b/>
          <w:kern w:val="2"/>
          <w14:ligatures w14:val="standardContextual"/>
        </w:rPr>
      </w:pPr>
      <w:r w:rsidRPr="00057254">
        <w:t>The data for this study were obtained from various sources</w:t>
      </w:r>
      <w:r w:rsidR="00820720" w:rsidRPr="00820720">
        <w:t>,</w:t>
      </w:r>
      <w:r w:rsidRPr="00057254">
        <w:t xml:space="preserve"> specified in the description of each variable. The database used in this work is public, allowing the analyses and results to be replicated.</w:t>
      </w:r>
      <w:r w:rsidR="00820720" w:rsidRPr="00820720">
        <w:t xml:space="preserve"> </w:t>
      </w:r>
    </w:p>
    <w:p w14:paraId="2BC4CA80" w14:textId="5DDBC1D7" w:rsidR="000A72D3" w:rsidRPr="00057254" w:rsidRDefault="00D51360" w:rsidP="004A7914">
      <w:pPr>
        <w:pStyle w:val="ListParagraph"/>
        <w:numPr>
          <w:ilvl w:val="1"/>
          <w:numId w:val="4"/>
        </w:numPr>
        <w:spacing w:before="120" w:line="480" w:lineRule="auto"/>
        <w:rPr>
          <w:rFonts w:ascii="Times New Roman" w:hAnsi="Times New Roman" w:cs="Times New Roman"/>
          <w:b/>
          <w:bCs/>
        </w:rPr>
      </w:pPr>
      <w:r w:rsidRPr="00820720">
        <w:rPr>
          <w:rFonts w:ascii="Times New Roman" w:hAnsi="Times New Roman" w:cs="Times New Roman"/>
          <w:b/>
          <w:bCs/>
        </w:rPr>
        <w:t xml:space="preserve"> Key</w:t>
      </w:r>
      <w:r w:rsidR="007618B3" w:rsidRPr="00820720">
        <w:rPr>
          <w:rFonts w:ascii="Times New Roman" w:hAnsi="Times New Roman" w:cs="Times New Roman"/>
          <w:b/>
        </w:rPr>
        <w:t xml:space="preserve"> </w:t>
      </w:r>
      <w:r w:rsidR="000A72D3" w:rsidRPr="00057254">
        <w:rPr>
          <w:rFonts w:ascii="Times New Roman" w:hAnsi="Times New Roman" w:cs="Times New Roman"/>
          <w:b/>
          <w:bCs/>
        </w:rPr>
        <w:t>Measures</w:t>
      </w:r>
    </w:p>
    <w:p w14:paraId="52A82F78" w14:textId="06867A5E" w:rsidR="007618B3" w:rsidRPr="00820720" w:rsidRDefault="00EC4599" w:rsidP="00CA03AB">
      <w:pPr>
        <w:pStyle w:val="ListParagraph"/>
        <w:numPr>
          <w:ilvl w:val="2"/>
          <w:numId w:val="4"/>
        </w:numPr>
        <w:spacing w:before="120" w:line="480" w:lineRule="auto"/>
        <w:rPr>
          <w:rFonts w:ascii="Times New Roman" w:hAnsi="Times New Roman" w:cs="Times New Roman"/>
          <w:b/>
          <w:bCs/>
          <w:i/>
          <w:iCs/>
        </w:rPr>
      </w:pPr>
      <w:r>
        <w:rPr>
          <w:rFonts w:ascii="Times New Roman" w:hAnsi="Times New Roman"/>
          <w:b/>
          <w:i/>
        </w:rPr>
        <w:t>Antisystem voting behaviour (</w:t>
      </w:r>
      <w:r w:rsidR="000A72D3" w:rsidRPr="004A7914">
        <w:rPr>
          <w:rFonts w:ascii="Times New Roman" w:hAnsi="Times New Roman"/>
          <w:b/>
          <w:i/>
        </w:rPr>
        <w:t xml:space="preserve">Trump’s </w:t>
      </w:r>
      <w:r w:rsidR="00D51360" w:rsidRPr="00820720">
        <w:rPr>
          <w:rFonts w:ascii="Times New Roman" w:hAnsi="Times New Roman" w:cs="Times New Roman"/>
          <w:b/>
          <w:bCs/>
          <w:i/>
          <w:iCs/>
        </w:rPr>
        <w:t xml:space="preserve">Vote </w:t>
      </w:r>
      <w:r w:rsidR="007618B3" w:rsidRPr="00820720">
        <w:rPr>
          <w:rFonts w:ascii="Times New Roman" w:hAnsi="Times New Roman" w:cs="Times New Roman"/>
          <w:b/>
          <w:bCs/>
          <w:i/>
          <w:iCs/>
        </w:rPr>
        <w:t>Margin</w:t>
      </w:r>
      <w:r>
        <w:rPr>
          <w:rFonts w:ascii="Times New Roman" w:hAnsi="Times New Roman" w:cs="Times New Roman"/>
          <w:b/>
          <w:bCs/>
          <w:i/>
          <w:iCs/>
        </w:rPr>
        <w:t>)</w:t>
      </w:r>
    </w:p>
    <w:p w14:paraId="264439D6" w14:textId="26927357" w:rsidR="00EC4599" w:rsidRDefault="00EC4599" w:rsidP="000F4394">
      <w:pPr>
        <w:spacing w:before="240" w:line="480" w:lineRule="auto"/>
      </w:pPr>
      <w:r w:rsidRPr="00EC4599">
        <w:t>Anti-system voting behaviour is measured by the additional support for Donald Trump in the 2016 and 2020 US presidential elections. This measure, termed the 'Trump margin', represents the difference in voter support for Donald Trump compared to the previous Republican candidate, Mitt Romney. This variable has been utilised in previous studies</w:t>
      </w:r>
      <w:r>
        <w:t xml:space="preserve"> </w:t>
      </w:r>
      <w:r>
        <w:lastRenderedPageBreak/>
        <w:fldChar w:fldCharType="begin"/>
      </w:r>
      <w:r>
        <w:instrText xml:space="preserve"> ADDIN ZOTERO_ITEM CSL_CITATION {"citationID":"cbnS2gDK","properties":{"formattedCitation":"(Rodr\\uc0\\u237{}guez-Pose et al., 2021)","plainCitation":"(Rodríguez-Pose et al., 2021)","noteIndex":0},"citationItems":[{"id":676,"uris":["http://zotero.org/users/3528215/items/4UR4ENMT"],"itemData":{"id":676,"type":"article-journal","abstract":"In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fldChar w:fldCharType="separate"/>
      </w:r>
      <w:r w:rsidRPr="00EC4599">
        <w:t>(Rodríguez-Pose et al., 2021)</w:t>
      </w:r>
      <w:r>
        <w:fldChar w:fldCharType="end"/>
      </w:r>
      <w:r>
        <w:t>.</w:t>
      </w:r>
      <w:r w:rsidRPr="00EC4599">
        <w:t xml:space="preserve"> To construct it, we used data from the MIT Election Data and Science Lab.</w:t>
      </w:r>
    </w:p>
    <w:p w14:paraId="51668280" w14:textId="2BCFE82D" w:rsidR="00912227" w:rsidRPr="00057254" w:rsidRDefault="00912227" w:rsidP="000F4394">
      <w:pPr>
        <w:spacing w:before="240" w:line="480" w:lineRule="auto"/>
      </w:pPr>
      <w:commentRangeStart w:id="0"/>
      <w:r w:rsidRPr="00057254">
        <w:rPr>
          <w:b/>
          <w:bCs/>
        </w:rPr>
        <w:t>Figure 1.</w:t>
      </w:r>
      <w:r w:rsidRPr="00057254">
        <w:t xml:space="preserve"> US Presidential Elections 2016</w:t>
      </w:r>
      <w:r w:rsidR="00C76696">
        <w:t xml:space="preserve"> and 2020</w:t>
      </w:r>
      <w:r w:rsidRPr="00057254">
        <w:t xml:space="preserve"> (county level)</w:t>
      </w:r>
      <w:commentRangeEnd w:id="0"/>
      <w:r w:rsidR="00E043D3">
        <w:rPr>
          <w:rStyle w:val="CommentReference"/>
        </w:rPr>
        <w:commentReference w:id="0"/>
      </w:r>
    </w:p>
    <w:p w14:paraId="6E5849D1" w14:textId="4C0E5B27" w:rsidR="000F4394" w:rsidRPr="00057254" w:rsidRDefault="007F7FCB" w:rsidP="000F4394">
      <w:pPr>
        <w:spacing w:line="480" w:lineRule="auto"/>
        <w:jc w:val="center"/>
      </w:pPr>
      <w:r>
        <w:rPr>
          <w:noProof/>
          <w14:ligatures w14:val="standardContextual"/>
        </w:rPr>
        <w:drawing>
          <wp:inline distT="0" distB="0" distL="0" distR="0" wp14:anchorId="5DCBD71C" wp14:editId="4D55ACE3">
            <wp:extent cx="5400000" cy="5400000"/>
            <wp:effectExtent l="0" t="0" r="0" b="0"/>
            <wp:docPr id="12682250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25026" name="Picture 126822502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p>
    <w:p w14:paraId="03D19D41" w14:textId="76349D0C" w:rsidR="009F02D4" w:rsidRPr="00057254" w:rsidRDefault="009F02D4" w:rsidP="009F02D4">
      <w:pPr>
        <w:spacing w:line="480" w:lineRule="auto"/>
      </w:pPr>
      <w:r w:rsidRPr="00057254">
        <w:rPr>
          <w:sz w:val="22"/>
          <w:szCs w:val="22"/>
        </w:rPr>
        <w:t>Source: Own Elaboration, based on Rodriguez-Pose et al 2021</w:t>
      </w:r>
      <w:r w:rsidR="002640F0">
        <w:rPr>
          <w:sz w:val="22"/>
          <w:szCs w:val="22"/>
        </w:rPr>
        <w:t>.</w:t>
      </w:r>
    </w:p>
    <w:p w14:paraId="65645308" w14:textId="77777777" w:rsidR="00036F72" w:rsidRDefault="00036F72" w:rsidP="000F4394">
      <w:pPr>
        <w:spacing w:before="240" w:line="480" w:lineRule="auto"/>
        <w:rPr>
          <w:b/>
          <w:bCs/>
        </w:rPr>
      </w:pPr>
    </w:p>
    <w:p w14:paraId="2000CD96" w14:textId="77777777" w:rsidR="00036F72" w:rsidRDefault="00036F72" w:rsidP="000F4394">
      <w:pPr>
        <w:spacing w:before="240" w:line="480" w:lineRule="auto"/>
        <w:rPr>
          <w:b/>
          <w:bCs/>
        </w:rPr>
      </w:pPr>
    </w:p>
    <w:p w14:paraId="5C47D6C1" w14:textId="77777777" w:rsidR="00036F72" w:rsidRDefault="00036F72" w:rsidP="000F4394">
      <w:pPr>
        <w:spacing w:before="240" w:line="480" w:lineRule="auto"/>
        <w:rPr>
          <w:b/>
          <w:bCs/>
        </w:rPr>
      </w:pPr>
    </w:p>
    <w:p w14:paraId="136D803C" w14:textId="75B22D2B" w:rsidR="00912227" w:rsidRPr="00057254" w:rsidRDefault="00912227" w:rsidP="000F4394">
      <w:pPr>
        <w:spacing w:before="240" w:line="480" w:lineRule="auto"/>
      </w:pPr>
      <w:r w:rsidRPr="00057254">
        <w:rPr>
          <w:b/>
          <w:bCs/>
        </w:rPr>
        <w:lastRenderedPageBreak/>
        <w:t>Figure 2.</w:t>
      </w:r>
      <w:r w:rsidRPr="00057254">
        <w:t xml:space="preserve"> Histograms of US Presidential Elections 2016 and 2020 (county level)</w:t>
      </w:r>
    </w:p>
    <w:p w14:paraId="6ADD389D" w14:textId="461362E6" w:rsidR="00912227" w:rsidRPr="00057254" w:rsidRDefault="007F7FCB" w:rsidP="00437C28">
      <w:pPr>
        <w:spacing w:line="480" w:lineRule="auto"/>
        <w:jc w:val="center"/>
      </w:pPr>
      <w:r>
        <w:rPr>
          <w:noProof/>
          <w14:ligatures w14:val="standardContextual"/>
        </w:rPr>
        <w:drawing>
          <wp:inline distT="0" distB="0" distL="0" distR="0" wp14:anchorId="70C5EB77" wp14:editId="3EFB64C5">
            <wp:extent cx="4499876" cy="3600000"/>
            <wp:effectExtent l="0" t="0" r="0" b="0"/>
            <wp:docPr id="1771470214" name="Picture 12" descr="A graph of a graph of a trum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0214" name="Picture 12" descr="A graph of a graph of a trump&#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9876" cy="3600000"/>
                    </a:xfrm>
                    <a:prstGeom prst="rect">
                      <a:avLst/>
                    </a:prstGeom>
                  </pic:spPr>
                </pic:pic>
              </a:graphicData>
            </a:graphic>
          </wp:inline>
        </w:drawing>
      </w:r>
    </w:p>
    <w:p w14:paraId="2202BAE0" w14:textId="3F434FC5" w:rsidR="00143983" w:rsidRPr="00057254" w:rsidRDefault="00AD22B1" w:rsidP="00437C28">
      <w:pPr>
        <w:spacing w:line="480" w:lineRule="auto"/>
        <w:rPr>
          <w:sz w:val="22"/>
          <w:szCs w:val="22"/>
        </w:rPr>
      </w:pPr>
      <w:r w:rsidRPr="00057254">
        <w:rPr>
          <w:sz w:val="22"/>
          <w:szCs w:val="22"/>
        </w:rPr>
        <w:t>Source: Own Elaboration.</w:t>
      </w:r>
    </w:p>
    <w:p w14:paraId="077346AF" w14:textId="45C48970" w:rsidR="00054F0E" w:rsidRPr="004A7914" w:rsidRDefault="001A2C1C" w:rsidP="000F4394">
      <w:pPr>
        <w:pStyle w:val="ListParagraph"/>
        <w:numPr>
          <w:ilvl w:val="2"/>
          <w:numId w:val="4"/>
        </w:numPr>
        <w:spacing w:before="240" w:line="480" w:lineRule="auto"/>
        <w:rPr>
          <w:rFonts w:ascii="Times New Roman" w:hAnsi="Times New Roman"/>
          <w:b/>
          <w:i/>
        </w:rPr>
      </w:pPr>
      <w:r>
        <w:rPr>
          <w:rFonts w:ascii="Times New Roman" w:hAnsi="Times New Roman" w:cs="Times New Roman"/>
          <w:b/>
          <w:bCs/>
          <w:i/>
          <w:iCs/>
        </w:rPr>
        <w:t>Comprehensive</w:t>
      </w:r>
      <w:r w:rsidR="00054F0E" w:rsidRPr="004A7914">
        <w:rPr>
          <w:rFonts w:ascii="Times New Roman" w:hAnsi="Times New Roman"/>
          <w:b/>
          <w:i/>
        </w:rPr>
        <w:t xml:space="preserve"> social capital</w:t>
      </w:r>
    </w:p>
    <w:p w14:paraId="159DF47C" w14:textId="39B16D05" w:rsidR="00C0291D" w:rsidRDefault="00AD22B1" w:rsidP="00156EC1">
      <w:pPr>
        <w:spacing w:before="120" w:line="480" w:lineRule="auto"/>
      </w:pPr>
      <w:r w:rsidRPr="00057254">
        <w:t xml:space="preserve">For the </w:t>
      </w:r>
      <w:r w:rsidR="001A2C1C">
        <w:t>comprehensive</w:t>
      </w:r>
      <w:r w:rsidRPr="00057254">
        <w:t xml:space="preserve"> measurement of social capital, this study adopts the framework proposed by Rupasingha et al.</w:t>
      </w:r>
      <w:r w:rsidR="00020E73" w:rsidRPr="00057254">
        <w:t xml:space="preserve"> </w:t>
      </w:r>
      <w:r w:rsidR="008C79CB">
        <w:fldChar w:fldCharType="begin"/>
      </w:r>
      <w:r w:rsidR="00EC4599">
        <w:instrText xml:space="preserve"> ADDIN ZOTERO_ITEM CSL_CITATION {"citationID":"zwfjr0IC","properties":{"formattedCitation":"(Rupasingha et al., 2006)","plainCitation":"(Rupasingha et al., 2006)","dontUpdate":true,"noteIndex":0},"citationItems":[{"id":1671,"uris":["http://zotero.org/users/3528215/items/TAZXF7A8"],"itemData":{"id":1671,"type":"article-journal","abstract":"A growing belief exists that social capital contributes to economic growth of communities. In this paper, we identify inputs into the production of social capital at the level of US counties, using an array of individual and community factors that are theoretically important determinants of social capital. We use data from the Bureau of the Census, County Business Patterns, USA Counties on CD, National Center for Charitable Statistics, and the Regional Economic Information System for two time periods. Ethnic homogeneity, income inequality, attachment to place, education, age, and female labor force participation are strongly associated with levels of social capital across US counties.","container-title":"Essays on Behavioral Economics","DOI":"10.1016/j.socec.2005.11.001","ISSN":"1053-5357","issue":"1","journalAbbreviation":"The Journal of Socio-Economics","page":"83-101","title":"The production of social capital in US counties","volume":"35","author":[{"family":"Rupasingha","given":"Anil"},{"family":"Goetz","given":"Stephan J."},{"family":"Freshwater","given":"David"}],"issued":{"date-parts":[["2006",2,1]]},"citation-key":"rupasingha2006"}}],"schema":"https://github.com/citation-style-language/schema/raw/master/csl-citation.json"} </w:instrText>
      </w:r>
      <w:r w:rsidR="008C79CB">
        <w:fldChar w:fldCharType="separate"/>
      </w:r>
      <w:r w:rsidR="008C79CB">
        <w:rPr>
          <w:noProof/>
        </w:rPr>
        <w:t>(2006)</w:t>
      </w:r>
      <w:r w:rsidR="008C79CB">
        <w:fldChar w:fldCharType="end"/>
      </w:r>
      <w:r w:rsidR="00C0291D">
        <w:t>. We</w:t>
      </w:r>
      <w:r w:rsidRPr="00057254">
        <w:t xml:space="preserve"> specifically </w:t>
      </w:r>
      <w:r w:rsidR="00C0291D">
        <w:t>resort to</w:t>
      </w:r>
      <w:r w:rsidR="00604996" w:rsidRPr="00C0291D">
        <w:t xml:space="preserve"> </w:t>
      </w:r>
      <w:r w:rsidRPr="00057254">
        <w:t xml:space="preserve">its subsequent refinement by Penn State </w:t>
      </w:r>
      <w:r w:rsidR="00604996" w:rsidRPr="00C0291D">
        <w:t>researcher</w:t>
      </w:r>
      <w:r w:rsidR="00C0291D">
        <w:t>s</w:t>
      </w:r>
      <w:r w:rsidRPr="00057254">
        <w:t xml:space="preserve"> in 2014. This framework is grounded in the seminal work of Putnam</w:t>
      </w:r>
      <w:r w:rsidR="00020E73" w:rsidRPr="00057254">
        <w:t xml:space="preserve"> </w:t>
      </w:r>
      <w:r w:rsidR="008C79CB">
        <w:fldChar w:fldCharType="begin"/>
      </w:r>
      <w:r w:rsidR="00EC4599">
        <w:instrText xml:space="preserve"> ADDIN ZOTERO_ITEM CSL_CITATION {"citationID":"zGa1ufXQ","properties":{"formattedCitation":"(Putnam, 1993, 2000)","plainCitation":"(Putnam, 1993, 2000)","dontUpdate":true,"noteIndex":0},"citationItems":[{"id":254,"uris":["http://zotero.org/users/3528215/items/84J87N2X"],"itemData":{"id":254,"type":"book","publisher":"Princeton University Press","title":"Making democracy work: Civic traditions in modern Italy","author":[{"family":"Putnam","given":"Robert D."}],"issued":{"date-parts":[["1993"]]},"citation-key":"putnam1993"}},{"id":1667,"uris":["http://zotero.org/users/3528215/items/S5RQX8MB"],"itemData":{"id":1667,"type":"book","event-place":"New York","publisher":"Simon &amp; Schuster","publisher-place":"New York","title":"Bowling Alone: The Collapse and Revival of American Community","author":[{"family":"Putnam","given":"Robert D."}],"issued":{"date-parts":[["2000"]]},"citation-key":"putnam2000"}}],"schema":"https://github.com/citation-style-language/schema/raw/master/csl-citation.json"} </w:instrText>
      </w:r>
      <w:r w:rsidR="008C79CB">
        <w:fldChar w:fldCharType="separate"/>
      </w:r>
      <w:r w:rsidR="008C79CB">
        <w:rPr>
          <w:noProof/>
        </w:rPr>
        <w:t>(1993, 2000)</w:t>
      </w:r>
      <w:r w:rsidR="008C79CB">
        <w:fldChar w:fldCharType="end"/>
      </w:r>
      <w:r w:rsidRPr="00057254">
        <w:t xml:space="preserve"> and encompasses four primary components: </w:t>
      </w:r>
    </w:p>
    <w:p w14:paraId="3ECF05E6" w14:textId="77777777" w:rsidR="009A69C6" w:rsidRDefault="00AD22B1" w:rsidP="00156EC1">
      <w:pPr>
        <w:spacing w:line="480" w:lineRule="auto"/>
        <w:ind w:left="720"/>
      </w:pPr>
      <w:r w:rsidRPr="00057254">
        <w:t>(a) the count of non-profit organisations within a county, applicable solely at the national level;</w:t>
      </w:r>
    </w:p>
    <w:p w14:paraId="659976D3" w14:textId="4BF60C9C" w:rsidR="00C0291D" w:rsidRDefault="00AD22B1" w:rsidP="00156EC1">
      <w:pPr>
        <w:spacing w:line="480" w:lineRule="auto"/>
        <w:ind w:left="720"/>
      </w:pPr>
      <w:r w:rsidRPr="00057254">
        <w:t xml:space="preserve">(b) the census response rate in 2010; </w:t>
      </w:r>
    </w:p>
    <w:p w14:paraId="3236D47A" w14:textId="77777777" w:rsidR="00C0291D" w:rsidRDefault="00AD22B1" w:rsidP="00156EC1">
      <w:pPr>
        <w:spacing w:line="480" w:lineRule="auto"/>
        <w:ind w:left="720"/>
      </w:pPr>
      <w:r w:rsidRPr="00057254">
        <w:t xml:space="preserve">(c) voter participation in the 2012 presidential elections; and </w:t>
      </w:r>
    </w:p>
    <w:p w14:paraId="2791897C" w14:textId="77777777" w:rsidR="00C0291D" w:rsidRDefault="00AD22B1" w:rsidP="00156EC1">
      <w:pPr>
        <w:spacing w:line="480" w:lineRule="auto"/>
        <w:ind w:left="720"/>
      </w:pPr>
      <w:r w:rsidRPr="00057254">
        <w:t xml:space="preserve">(d) the tally of associational indicators. </w:t>
      </w:r>
    </w:p>
    <w:p w14:paraId="4E80BAD8" w14:textId="54FF1AB2" w:rsidR="00AD22B1" w:rsidRPr="00057254" w:rsidRDefault="00AD22B1" w:rsidP="004A7914">
      <w:pPr>
        <w:spacing w:before="120" w:line="480" w:lineRule="auto"/>
        <w:ind w:firstLine="357"/>
      </w:pPr>
      <w:r w:rsidRPr="00057254">
        <w:t xml:space="preserve">Each of these components is standardised, aggregated, and normalised by the population size. The initial principal component derived from these factors serves as the index of social </w:t>
      </w:r>
      <w:r w:rsidRPr="00057254">
        <w:lastRenderedPageBreak/>
        <w:t>capital, providing a consolidated measure reflective of the multifaceted nature of social capital within the specified geographic scope. This approach facilitates a nuanced understanding of social capital's influence and distribution, aligning with the broader objective of assessing its impact on various societal outcomes.</w:t>
      </w:r>
      <w:r w:rsidR="00604996" w:rsidRPr="00C0291D">
        <w:t xml:space="preserve">  </w:t>
      </w:r>
    </w:p>
    <w:p w14:paraId="39495FEB" w14:textId="59AFFD26" w:rsidR="00054F0E" w:rsidRPr="004A7914" w:rsidRDefault="000A72D3" w:rsidP="000F4394">
      <w:pPr>
        <w:pStyle w:val="ListParagraph"/>
        <w:numPr>
          <w:ilvl w:val="2"/>
          <w:numId w:val="4"/>
        </w:numPr>
        <w:spacing w:before="240" w:line="480" w:lineRule="auto"/>
        <w:rPr>
          <w:rFonts w:ascii="Times New Roman" w:hAnsi="Times New Roman"/>
          <w:b/>
          <w:i/>
        </w:rPr>
      </w:pPr>
      <w:r w:rsidRPr="004A7914">
        <w:rPr>
          <w:rFonts w:ascii="Times New Roman" w:hAnsi="Times New Roman"/>
          <w:b/>
          <w:i/>
        </w:rPr>
        <w:t>Social capital</w:t>
      </w:r>
      <w:r w:rsidR="00C0291D">
        <w:rPr>
          <w:rFonts w:ascii="Times New Roman" w:hAnsi="Times New Roman" w:cs="Times New Roman"/>
          <w:b/>
          <w:bCs/>
          <w:i/>
          <w:iCs/>
        </w:rPr>
        <w:t xml:space="preserve"> dimensions</w:t>
      </w:r>
      <w:r w:rsidRPr="004A7914">
        <w:rPr>
          <w:rFonts w:ascii="Times New Roman" w:hAnsi="Times New Roman"/>
          <w:b/>
          <w:i/>
        </w:rPr>
        <w:t>:</w:t>
      </w:r>
      <w:r w:rsidR="00054F0E" w:rsidRPr="004A7914">
        <w:rPr>
          <w:rFonts w:ascii="Times New Roman" w:hAnsi="Times New Roman"/>
          <w:b/>
          <w:i/>
        </w:rPr>
        <w:t xml:space="preserve"> </w:t>
      </w:r>
    </w:p>
    <w:p w14:paraId="5605C515" w14:textId="437C4E78" w:rsidR="00A4484D" w:rsidRPr="00057254" w:rsidRDefault="00A4484D" w:rsidP="004A7914">
      <w:pPr>
        <w:spacing w:before="120" w:line="480" w:lineRule="auto"/>
      </w:pPr>
      <w:r w:rsidRPr="00057254">
        <w:t xml:space="preserve">Following the </w:t>
      </w:r>
      <w:r w:rsidR="00C0291D">
        <w:t xml:space="preserve">work of Chetty et al. </w:t>
      </w:r>
      <w:r w:rsidR="008C79CB">
        <w:fldChar w:fldCharType="begin"/>
      </w:r>
      <w:r w:rsidR="00EC4599">
        <w:instrText xml:space="preserve"> ADDIN ZOTERO_ITEM CSL_CITATION {"citationID":"oqupZG20","properties":{"formattedCitation":"(Chetty et al., 2022a, 2022b)","plainCitation":"(Chetty et al., 2022a, 2022b)","dontUpdate":true,"noteIndex":0},"citationItems":[{"id":492,"uris":["http://zotero.org/users/3528215/items/4ULW9B96"],"itemData":{"id":492,"type":"article-journal","abstract":"Social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8C79CB">
        <w:fldChar w:fldCharType="separate"/>
      </w:r>
      <w:r w:rsidR="008C79CB">
        <w:rPr>
          <w:noProof/>
        </w:rPr>
        <w:t>(2022a, 2022b)</w:t>
      </w:r>
      <w:r w:rsidR="008C79CB">
        <w:fldChar w:fldCharType="end"/>
      </w:r>
      <w:r w:rsidR="00C0291D">
        <w:t xml:space="preserve"> and the Opportunity Insights Project</w:t>
      </w:r>
      <w:r w:rsidR="00207FCD">
        <w:t>,</w:t>
      </w:r>
      <w:r w:rsidR="00C0291D">
        <w:t xml:space="preserve"> where social capital was measured using different dimensions </w:t>
      </w:r>
      <w:r w:rsidR="00FC2EF9">
        <w:t>based on</w:t>
      </w:r>
      <w:r w:rsidR="00C0291D">
        <w:t xml:space="preserve"> individual data from META, using 21 billion Facebook friendships</w:t>
      </w:r>
      <w:r w:rsidR="00207FCD">
        <w:t xml:space="preserve">. </w:t>
      </w:r>
      <w:r w:rsidR="00207FCD" w:rsidRPr="00207FCD">
        <w:t xml:space="preserve">It is important to highlight that in that project, the authors used these </w:t>
      </w:r>
      <w:r w:rsidR="00207FCD">
        <w:t>META data</w:t>
      </w:r>
      <w:r w:rsidR="00207FCD" w:rsidRPr="00207FCD">
        <w:t xml:space="preserve"> as a proxy for real-world friendship relationships rather than online interactions per se. Consequently, they </w:t>
      </w:r>
      <w:r w:rsidR="00662C5C">
        <w:t>argue</w:t>
      </w:r>
      <w:r w:rsidR="00207FCD" w:rsidRPr="00207FCD">
        <w:t xml:space="preserve"> that this data is reasonably representative of the national population at that time, in terms of sex, age, and language. Additionally, they emphasi</w:t>
      </w:r>
      <w:r w:rsidR="00207FCD">
        <w:t>s</w:t>
      </w:r>
      <w:r w:rsidR="00207FCD" w:rsidRPr="00207FCD">
        <w:t xml:space="preserve">e the strong coverage in both national and local contexts, which is essential for analysing differences between counties. </w:t>
      </w:r>
      <w:r w:rsidR="00207FCD">
        <w:t>Thus, b</w:t>
      </w:r>
      <w:r w:rsidR="00207FCD" w:rsidRPr="00207FCD">
        <w:t>ased on the contributions of the Opportunity Insight Project, we distinguish between three dimensions of social capital: civic engagement, social cohesion, and economic connectedness.</w:t>
      </w:r>
    </w:p>
    <w:p w14:paraId="66455358" w14:textId="4A9069A1" w:rsidR="008C79CB" w:rsidRPr="00EC4599" w:rsidRDefault="00A4484D" w:rsidP="00EC4599">
      <w:pPr>
        <w:pStyle w:val="ListParagraph"/>
        <w:numPr>
          <w:ilvl w:val="0"/>
          <w:numId w:val="16"/>
        </w:numPr>
        <w:spacing w:before="120" w:line="480" w:lineRule="auto"/>
      </w:pPr>
      <w:r w:rsidRPr="004A7914">
        <w:rPr>
          <w:rFonts w:ascii="Times New Roman" w:hAnsi="Times New Roman"/>
          <w:b/>
          <w:i/>
        </w:rPr>
        <w:t>Civic Engagement:</w:t>
      </w:r>
      <w:r w:rsidRPr="004A7914">
        <w:rPr>
          <w:rFonts w:ascii="Times New Roman" w:hAnsi="Times New Roman"/>
        </w:rPr>
        <w:t xml:space="preserve"> </w:t>
      </w:r>
      <w:r w:rsidR="00C0291D" w:rsidRPr="00C0291D">
        <w:rPr>
          <w:rFonts w:ascii="Times New Roman" w:hAnsi="Times New Roman" w:cs="Times New Roman"/>
        </w:rPr>
        <w:t>Civic</w:t>
      </w:r>
      <w:r w:rsidRPr="004A7914">
        <w:rPr>
          <w:rFonts w:ascii="Times New Roman" w:hAnsi="Times New Roman"/>
        </w:rPr>
        <w:t xml:space="preserve"> engagement is analysed through two variables provided by the Opportunity Insights Project: civic organisations and volunteering rate. </w:t>
      </w:r>
      <w:r w:rsidR="00C0291D" w:rsidRPr="00C0291D">
        <w:rPr>
          <w:rFonts w:ascii="Times New Roman" w:hAnsi="Times New Roman" w:cs="Times New Roman"/>
        </w:rPr>
        <w:t xml:space="preserve">i) </w:t>
      </w:r>
      <w:r w:rsidRPr="004A7914">
        <w:rPr>
          <w:rFonts w:ascii="Times New Roman" w:hAnsi="Times New Roman"/>
        </w:rPr>
        <w:t xml:space="preserve">Civic organisations measure the number of Facebook Pages predicted to be </w:t>
      </w:r>
      <w:r w:rsidR="00C0291D" w:rsidRPr="00C0291D">
        <w:rPr>
          <w:rFonts w:ascii="Times New Roman" w:hAnsi="Times New Roman" w:cs="Times New Roman"/>
        </w:rPr>
        <w:t>‘public good’</w:t>
      </w:r>
      <w:r w:rsidRPr="004A7914">
        <w:rPr>
          <w:rFonts w:ascii="Times New Roman" w:hAnsi="Times New Roman"/>
        </w:rPr>
        <w:t xml:space="preserve"> pages, based on page title, category, and other page characteristics, per 1,000 users in the county. </w:t>
      </w:r>
      <w:r w:rsidR="00C0291D" w:rsidRPr="00C0291D">
        <w:rPr>
          <w:rFonts w:ascii="Times New Roman" w:hAnsi="Times New Roman" w:cs="Times New Roman"/>
        </w:rPr>
        <w:t>ii) The</w:t>
      </w:r>
      <w:r w:rsidRPr="004A7914">
        <w:rPr>
          <w:rFonts w:ascii="Times New Roman" w:hAnsi="Times New Roman"/>
        </w:rPr>
        <w:t xml:space="preserve"> volunteering rate measures the percentage of Facebook users who are members of a group predicted to be about 'volunteering' or 'activism'</w:t>
      </w:r>
      <w:r w:rsidR="000E1496" w:rsidRPr="004A7914">
        <w:rPr>
          <w:rFonts w:ascii="Times New Roman" w:hAnsi="Times New Roman"/>
        </w:rPr>
        <w:t>,</w:t>
      </w:r>
      <w:r w:rsidRPr="004A7914">
        <w:rPr>
          <w:rFonts w:ascii="Times New Roman" w:hAnsi="Times New Roman"/>
        </w:rPr>
        <w:t xml:space="preserve"> based on group title and other group characteristics.</w:t>
      </w:r>
      <w:r w:rsidR="00C0291D" w:rsidRPr="00C0291D">
        <w:rPr>
          <w:rFonts w:ascii="Times New Roman" w:hAnsi="Times New Roman" w:cs="Times New Roman"/>
        </w:rPr>
        <w:t xml:space="preserve">  </w:t>
      </w:r>
    </w:p>
    <w:p w14:paraId="2F636587" w14:textId="77777777" w:rsidR="00036F72" w:rsidRDefault="00036F72" w:rsidP="008C79CB">
      <w:pPr>
        <w:spacing w:before="240" w:line="480" w:lineRule="auto"/>
        <w:rPr>
          <w:b/>
          <w:bCs/>
        </w:rPr>
      </w:pPr>
    </w:p>
    <w:p w14:paraId="4E259F09" w14:textId="77777777" w:rsidR="00036F72" w:rsidRDefault="00036F72" w:rsidP="008C79CB">
      <w:pPr>
        <w:spacing w:before="240" w:line="480" w:lineRule="auto"/>
        <w:rPr>
          <w:b/>
          <w:bCs/>
        </w:rPr>
      </w:pPr>
    </w:p>
    <w:p w14:paraId="41242F43" w14:textId="133AB45A" w:rsidR="006E09AD" w:rsidRPr="00057254" w:rsidRDefault="006E09AD" w:rsidP="008C79CB">
      <w:pPr>
        <w:spacing w:before="240" w:line="480" w:lineRule="auto"/>
      </w:pPr>
      <w:r w:rsidRPr="00057254">
        <w:rPr>
          <w:b/>
          <w:bCs/>
        </w:rPr>
        <w:lastRenderedPageBreak/>
        <w:t>Figure 2</w:t>
      </w:r>
      <w:r w:rsidRPr="00057254">
        <w:t xml:space="preserve"> </w:t>
      </w:r>
      <w:r w:rsidR="00CA382A" w:rsidRPr="00057254">
        <w:t>Civic Engagement</w:t>
      </w:r>
      <w:r w:rsidRPr="00057254">
        <w:t xml:space="preserve"> Dimension</w:t>
      </w:r>
    </w:p>
    <w:p w14:paraId="7484B427" w14:textId="44439D7C" w:rsidR="00CA382A" w:rsidRPr="00057254" w:rsidRDefault="0023494B" w:rsidP="00172ED9">
      <w:pPr>
        <w:spacing w:line="480" w:lineRule="auto"/>
        <w:jc w:val="center"/>
      </w:pPr>
      <w:r>
        <w:rPr>
          <w:noProof/>
          <w14:ligatures w14:val="standardContextual"/>
        </w:rPr>
        <w:drawing>
          <wp:inline distT="0" distB="0" distL="0" distR="0" wp14:anchorId="70FD69CC" wp14:editId="1C032050">
            <wp:extent cx="5400000" cy="5400000"/>
            <wp:effectExtent l="0" t="0" r="0" b="0"/>
            <wp:docPr id="2026711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11879" name="Picture 202671187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p>
    <w:p w14:paraId="34E7AA79" w14:textId="693B5AD0" w:rsidR="000A72D3" w:rsidRPr="00057254" w:rsidRDefault="000A72D3" w:rsidP="00437C28">
      <w:pPr>
        <w:spacing w:line="480" w:lineRule="auto"/>
        <w:rPr>
          <w:sz w:val="22"/>
          <w:szCs w:val="22"/>
        </w:rPr>
      </w:pPr>
      <w:r w:rsidRPr="00057254">
        <w:rPr>
          <w:sz w:val="22"/>
          <w:szCs w:val="22"/>
        </w:rPr>
        <w:t>Source: Own elaboration with data collected from socialcapital.org (Chetty, 2022a; 2022b)</w:t>
      </w:r>
      <w:r w:rsidR="000A53D1">
        <w:rPr>
          <w:sz w:val="22"/>
          <w:szCs w:val="22"/>
        </w:rPr>
        <w:t>. See the text for details on the metrics used.</w:t>
      </w:r>
    </w:p>
    <w:p w14:paraId="1CAD88CD" w14:textId="1483984D" w:rsidR="008C79CB" w:rsidRPr="008C79CB" w:rsidRDefault="003E3A4F" w:rsidP="000F4394">
      <w:pPr>
        <w:pStyle w:val="ListParagraph"/>
        <w:numPr>
          <w:ilvl w:val="0"/>
          <w:numId w:val="16"/>
        </w:numPr>
        <w:spacing w:before="240" w:line="480" w:lineRule="auto"/>
      </w:pPr>
      <w:r w:rsidRPr="004A7914">
        <w:rPr>
          <w:rFonts w:ascii="Times New Roman" w:hAnsi="Times New Roman"/>
          <w:b/>
        </w:rPr>
        <w:t xml:space="preserve">Social Cohesion: </w:t>
      </w:r>
      <w:r w:rsidR="00C0291D" w:rsidRPr="00C0291D">
        <w:rPr>
          <w:rFonts w:ascii="Times New Roman" w:hAnsi="Times New Roman" w:cs="Times New Roman"/>
          <w:bCs/>
        </w:rPr>
        <w:t>Social</w:t>
      </w:r>
      <w:r w:rsidR="00A4484D" w:rsidRPr="004A7914">
        <w:rPr>
          <w:rFonts w:ascii="Times New Roman" w:hAnsi="Times New Roman"/>
        </w:rPr>
        <w:t xml:space="preserve"> cohesion</w:t>
      </w:r>
      <w:r w:rsidR="00C0291D" w:rsidRPr="00C0291D">
        <w:rPr>
          <w:rFonts w:ascii="Times New Roman" w:hAnsi="Times New Roman" w:cs="Times New Roman"/>
          <w:bCs/>
        </w:rPr>
        <w:t xml:space="preserve"> is analysed through</w:t>
      </w:r>
      <w:r w:rsidR="00A4484D" w:rsidRPr="004A7914">
        <w:rPr>
          <w:rFonts w:ascii="Times New Roman" w:hAnsi="Times New Roman"/>
        </w:rPr>
        <w:t xml:space="preserve"> two specific variables provided by the Opportunity Insights Project: social network and friendship clustering. </w:t>
      </w:r>
      <w:r w:rsidR="00C0291D">
        <w:rPr>
          <w:rFonts w:ascii="Times New Roman" w:hAnsi="Times New Roman" w:cs="Times New Roman"/>
          <w:bCs/>
        </w:rPr>
        <w:t xml:space="preserve">i) </w:t>
      </w:r>
      <w:r w:rsidRPr="004A7914">
        <w:rPr>
          <w:rFonts w:ascii="Times New Roman" w:hAnsi="Times New Roman"/>
        </w:rPr>
        <w:t xml:space="preserve">Social networks measure the proportion of within-county friendships where the pair of friends share a third mutual friend within the same county. </w:t>
      </w:r>
      <w:r w:rsidR="00C0291D">
        <w:rPr>
          <w:rFonts w:ascii="Times New Roman" w:hAnsi="Times New Roman" w:cs="Times New Roman"/>
          <w:bCs/>
        </w:rPr>
        <w:t xml:space="preserve">ii) </w:t>
      </w:r>
      <w:r w:rsidRPr="004A7914">
        <w:rPr>
          <w:rFonts w:ascii="Times New Roman" w:hAnsi="Times New Roman"/>
        </w:rPr>
        <w:t>Friendship clustering measures the average fraction of an individual’s friend pairs who are also friends with each other.</w:t>
      </w:r>
      <w:r w:rsidR="00C0291D" w:rsidRPr="00C0291D">
        <w:rPr>
          <w:rFonts w:ascii="Times New Roman" w:hAnsi="Times New Roman" w:cs="Times New Roman"/>
          <w:bCs/>
        </w:rPr>
        <w:t xml:space="preserve">  </w:t>
      </w:r>
    </w:p>
    <w:p w14:paraId="13E46D75" w14:textId="019FDADF" w:rsidR="00CA382A" w:rsidRPr="00057254" w:rsidRDefault="006E09AD" w:rsidP="000F4394">
      <w:pPr>
        <w:spacing w:before="240" w:line="480" w:lineRule="auto"/>
      </w:pPr>
      <w:r w:rsidRPr="00057254">
        <w:rPr>
          <w:b/>
          <w:bCs/>
        </w:rPr>
        <w:lastRenderedPageBreak/>
        <w:t>Figure 3</w:t>
      </w:r>
      <w:r w:rsidRPr="00057254">
        <w:t xml:space="preserve"> Social Cohesion Dimension</w:t>
      </w:r>
    </w:p>
    <w:p w14:paraId="70C5C125" w14:textId="5ADBF15A" w:rsidR="006E09AD" w:rsidRPr="00057254" w:rsidRDefault="007F7FCB" w:rsidP="00172ED9">
      <w:pPr>
        <w:spacing w:line="480" w:lineRule="auto"/>
        <w:jc w:val="center"/>
      </w:pPr>
      <w:r>
        <w:rPr>
          <w:noProof/>
          <w14:ligatures w14:val="standardContextual"/>
        </w:rPr>
        <w:drawing>
          <wp:inline distT="0" distB="0" distL="0" distR="0" wp14:anchorId="42C6E927" wp14:editId="6D16BAA4">
            <wp:extent cx="5400000" cy="5400000"/>
            <wp:effectExtent l="0" t="0" r="0" b="0"/>
            <wp:docPr id="1927335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5740" name="Picture 192733574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p>
    <w:p w14:paraId="17F4AF14" w14:textId="7A24E42E" w:rsidR="00C0291D" w:rsidRPr="00057254" w:rsidRDefault="000A72D3" w:rsidP="00437C28">
      <w:pPr>
        <w:spacing w:line="480" w:lineRule="auto"/>
        <w:rPr>
          <w:sz w:val="22"/>
          <w:szCs w:val="22"/>
        </w:rPr>
      </w:pPr>
      <w:r w:rsidRPr="00057254">
        <w:rPr>
          <w:sz w:val="22"/>
          <w:szCs w:val="22"/>
        </w:rPr>
        <w:t>Source: Own elaboration with data collected from socialcapital.org (Chetty, 2022a; 2022b)</w:t>
      </w:r>
    </w:p>
    <w:p w14:paraId="178D3436" w14:textId="3BEBAEF7" w:rsidR="000A72D3" w:rsidRPr="004A7914" w:rsidRDefault="000A72D3" w:rsidP="004A7914">
      <w:pPr>
        <w:pStyle w:val="ListParagraph"/>
        <w:numPr>
          <w:ilvl w:val="0"/>
          <w:numId w:val="16"/>
        </w:numPr>
        <w:spacing w:before="240" w:line="480" w:lineRule="auto"/>
      </w:pPr>
      <w:r w:rsidRPr="004A7914">
        <w:rPr>
          <w:rFonts w:ascii="Times New Roman" w:hAnsi="Times New Roman"/>
          <w:b/>
        </w:rPr>
        <w:t>Economic Connectedness:</w:t>
      </w:r>
      <w:r w:rsidR="003E3A4F" w:rsidRPr="004A7914">
        <w:rPr>
          <w:rFonts w:ascii="Times New Roman" w:hAnsi="Times New Roman"/>
          <w:b/>
        </w:rPr>
        <w:t xml:space="preserve"> </w:t>
      </w:r>
      <w:r w:rsidR="00C0291D" w:rsidRPr="00072935">
        <w:rPr>
          <w:rFonts w:ascii="Times New Roman" w:hAnsi="Times New Roman" w:cs="Times New Roman"/>
          <w:bCs/>
        </w:rPr>
        <w:t>Economic</w:t>
      </w:r>
      <w:r w:rsidR="005E6CF3" w:rsidRPr="004A7914">
        <w:rPr>
          <w:rFonts w:ascii="Times New Roman" w:hAnsi="Times New Roman"/>
        </w:rPr>
        <w:t xml:space="preserve"> connectedness</w:t>
      </w:r>
      <w:r w:rsidR="00C0291D" w:rsidRPr="00072935">
        <w:rPr>
          <w:rFonts w:ascii="Times New Roman" w:hAnsi="Times New Roman" w:cs="Times New Roman"/>
          <w:bCs/>
        </w:rPr>
        <w:t xml:space="preserve"> is analysed using</w:t>
      </w:r>
      <w:r w:rsidR="005E6CF3" w:rsidRPr="004A7914">
        <w:rPr>
          <w:rFonts w:ascii="Times New Roman" w:hAnsi="Times New Roman"/>
        </w:rPr>
        <w:t xml:space="preserve"> a variable provided by the Opportunity Insights Project, defined as twice the share of high-SES (Socioeconomic Status) friends among low-SES individuals, averaged over all low-SES individuals in the county.</w:t>
      </w:r>
      <w:r w:rsidR="00C0291D" w:rsidRPr="00072935">
        <w:rPr>
          <w:rFonts w:ascii="Times New Roman" w:hAnsi="Times New Roman" w:cs="Times New Roman"/>
          <w:bCs/>
        </w:rPr>
        <w:t xml:space="preserve">  </w:t>
      </w:r>
    </w:p>
    <w:p w14:paraId="0143B4AA" w14:textId="77777777" w:rsidR="002640F0" w:rsidRDefault="002640F0" w:rsidP="000F4394">
      <w:pPr>
        <w:spacing w:before="240" w:line="480" w:lineRule="auto"/>
        <w:rPr>
          <w:b/>
          <w:bCs/>
        </w:rPr>
      </w:pPr>
    </w:p>
    <w:p w14:paraId="0DAAA518" w14:textId="77777777" w:rsidR="002640F0" w:rsidRDefault="002640F0" w:rsidP="000F4394">
      <w:pPr>
        <w:spacing w:before="240" w:line="480" w:lineRule="auto"/>
        <w:rPr>
          <w:b/>
          <w:bCs/>
        </w:rPr>
      </w:pPr>
    </w:p>
    <w:p w14:paraId="63D902E2" w14:textId="2BFFC162" w:rsidR="006E09AD" w:rsidRPr="00057254" w:rsidRDefault="006E09AD" w:rsidP="000F4394">
      <w:pPr>
        <w:spacing w:before="240" w:line="480" w:lineRule="auto"/>
      </w:pPr>
      <w:r w:rsidRPr="00057254">
        <w:rPr>
          <w:b/>
          <w:bCs/>
        </w:rPr>
        <w:lastRenderedPageBreak/>
        <w:t>Figure 4</w:t>
      </w:r>
      <w:r w:rsidRPr="00057254">
        <w:t xml:space="preserve"> Economic Connectedness Dimension</w:t>
      </w:r>
    </w:p>
    <w:p w14:paraId="2BEAF6A0" w14:textId="71396441" w:rsidR="00421D32" w:rsidRPr="00057254" w:rsidRDefault="007F7FCB" w:rsidP="00437C28">
      <w:pPr>
        <w:spacing w:line="480" w:lineRule="auto"/>
        <w:jc w:val="center"/>
      </w:pPr>
      <w:r>
        <w:rPr>
          <w:noProof/>
          <w14:ligatures w14:val="standardContextual"/>
        </w:rPr>
        <w:drawing>
          <wp:inline distT="0" distB="0" distL="0" distR="0" wp14:anchorId="41C7FB1D" wp14:editId="5B79DCC1">
            <wp:extent cx="3839717" cy="2880000"/>
            <wp:effectExtent l="0" t="0" r="0" b="3175"/>
            <wp:docPr id="191808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8012" name="Picture 19180880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39717" cy="2880000"/>
                    </a:xfrm>
                    <a:prstGeom prst="rect">
                      <a:avLst/>
                    </a:prstGeom>
                  </pic:spPr>
                </pic:pic>
              </a:graphicData>
            </a:graphic>
          </wp:inline>
        </w:drawing>
      </w:r>
    </w:p>
    <w:p w14:paraId="1FD415C7" w14:textId="77777777" w:rsidR="005E6CF3" w:rsidRPr="00057254" w:rsidRDefault="005E6CF3" w:rsidP="00437C28">
      <w:pPr>
        <w:spacing w:line="480" w:lineRule="auto"/>
        <w:rPr>
          <w:sz w:val="22"/>
          <w:szCs w:val="22"/>
        </w:rPr>
      </w:pPr>
      <w:r w:rsidRPr="00057254">
        <w:rPr>
          <w:sz w:val="22"/>
          <w:szCs w:val="22"/>
        </w:rPr>
        <w:t>Source: Own elaboration with data collected from socialcapital.org (Chetty, 2022a; 2022b)</w:t>
      </w:r>
    </w:p>
    <w:p w14:paraId="7A054372" w14:textId="12DB1D80" w:rsidR="00F22145" w:rsidRPr="00662C5C" w:rsidRDefault="009E41D9" w:rsidP="00662C5C">
      <w:pPr>
        <w:spacing w:before="240" w:line="480" w:lineRule="auto"/>
      </w:pPr>
      <w:r w:rsidRPr="00057254">
        <w:t xml:space="preserve">As discussed in the </w:t>
      </w:r>
      <w:r w:rsidR="00072935" w:rsidRPr="00072935">
        <w:t>theoretical framework,</w:t>
      </w:r>
      <w:r w:rsidR="00F22145" w:rsidRPr="00057254">
        <w:t xml:space="preserve"> civic engagement and social cohesion are types of bonding social capital, whereas social connectedness is a type of bridging social capital.</w:t>
      </w:r>
    </w:p>
    <w:p w14:paraId="7E1B6DB2" w14:textId="587625FA" w:rsidR="00651CE9" w:rsidRPr="004A7914" w:rsidRDefault="00057820" w:rsidP="00662C5C">
      <w:pPr>
        <w:pStyle w:val="ListParagraph"/>
        <w:numPr>
          <w:ilvl w:val="2"/>
          <w:numId w:val="4"/>
        </w:numPr>
        <w:spacing w:before="240" w:line="480" w:lineRule="auto"/>
        <w:rPr>
          <w:rFonts w:ascii="Times New Roman" w:hAnsi="Times New Roman"/>
          <w:b/>
          <w:i/>
        </w:rPr>
      </w:pPr>
      <w:r w:rsidRPr="004A7914">
        <w:rPr>
          <w:rFonts w:ascii="Times New Roman" w:hAnsi="Times New Roman"/>
          <w:b/>
          <w:i/>
        </w:rPr>
        <w:t>Demographic and economic change</w:t>
      </w:r>
      <w:r w:rsidR="00651CE9" w:rsidRPr="004A7914">
        <w:rPr>
          <w:rFonts w:ascii="Times New Roman" w:hAnsi="Times New Roman"/>
          <w:b/>
          <w:i/>
        </w:rPr>
        <w:t>:</w:t>
      </w:r>
    </w:p>
    <w:p w14:paraId="2409C2FC" w14:textId="48752A7A" w:rsidR="00AD22B1" w:rsidRPr="00057254" w:rsidRDefault="00072935" w:rsidP="004A7914">
      <w:pPr>
        <w:spacing w:before="120" w:line="480" w:lineRule="auto"/>
      </w:pPr>
      <w:r w:rsidRPr="00072935">
        <w:t>Various</w:t>
      </w:r>
      <w:r w:rsidR="00057820" w:rsidRPr="00057254">
        <w:t xml:space="preserve"> variables for 2016 </w:t>
      </w:r>
      <w:r>
        <w:t xml:space="preserve">have been included in the analysis </w:t>
      </w:r>
      <w:r w:rsidR="00057820" w:rsidRPr="00057254">
        <w:t>to capture the current socioeconomic status and measure economic decline over time. Specifically, the analyses include income per capita for 2016, inequality measured by the Gini index for 2016, the unemployment rate for 2016, population density for 2016, and employment change between 1980 and 2016.</w:t>
      </w:r>
      <w:r w:rsidRPr="00072935">
        <w:t xml:space="preserve">  </w:t>
      </w:r>
    </w:p>
    <w:p w14:paraId="78F0F136" w14:textId="21BBD9E1" w:rsidR="00651CE9" w:rsidRPr="004A7914" w:rsidRDefault="00651CE9" w:rsidP="004A7914">
      <w:pPr>
        <w:pStyle w:val="ListParagraph"/>
        <w:numPr>
          <w:ilvl w:val="2"/>
          <w:numId w:val="4"/>
        </w:numPr>
        <w:spacing w:before="120" w:line="480" w:lineRule="auto"/>
        <w:rPr>
          <w:rFonts w:ascii="Times New Roman" w:hAnsi="Times New Roman"/>
          <w:b/>
          <w:i/>
        </w:rPr>
      </w:pPr>
      <w:r w:rsidRPr="004A7914">
        <w:rPr>
          <w:rFonts w:ascii="Times New Roman" w:hAnsi="Times New Roman"/>
          <w:b/>
          <w:i/>
        </w:rPr>
        <w:t>Control variables:</w:t>
      </w:r>
    </w:p>
    <w:p w14:paraId="69302BE1" w14:textId="6740902D" w:rsidR="008C79CB" w:rsidRPr="00207FCD" w:rsidRDefault="00D51360" w:rsidP="00207FCD">
      <w:pPr>
        <w:spacing w:before="120" w:line="480" w:lineRule="auto"/>
      </w:pPr>
      <w:r w:rsidRPr="00D51360">
        <w:t xml:space="preserve">To ensure the robustness of the </w:t>
      </w:r>
      <w:r w:rsidR="007618B3">
        <w:t>model</w:t>
      </w:r>
      <w:r w:rsidR="00057820" w:rsidRPr="00057254">
        <w:t xml:space="preserve">, we control for other sociodemographic variables typically linked to electoral turnout in the </w:t>
      </w:r>
      <w:r w:rsidR="00072935" w:rsidRPr="00072935">
        <w:t>US,</w:t>
      </w:r>
      <w:r w:rsidR="00057820" w:rsidRPr="00057254">
        <w:t xml:space="preserve"> including</w:t>
      </w:r>
      <w:r w:rsidR="00072935" w:rsidRPr="00072935">
        <w:t xml:space="preserve"> </w:t>
      </w:r>
      <w:r w:rsidR="00072935">
        <w:t>the</w:t>
      </w:r>
      <w:r w:rsidR="00057820" w:rsidRPr="00057254">
        <w:t xml:space="preserve"> education level for 2016, the share of the black population for 2016, sex ratio (males) for 2016, and age dependency </w:t>
      </w:r>
      <w:r w:rsidR="00057820" w:rsidRPr="00057254">
        <w:lastRenderedPageBreak/>
        <w:t>(young) for 2016.</w:t>
      </w:r>
      <w:r w:rsidR="000E1496">
        <w:t xml:space="preserve"> Figure 5 presents the correlation matrix for all the variables included in the models.</w:t>
      </w:r>
      <w:r w:rsidR="00072935" w:rsidRPr="00072935">
        <w:t xml:space="preserve">  </w:t>
      </w:r>
    </w:p>
    <w:p w14:paraId="3F17669A" w14:textId="0A57E671" w:rsidR="00C65F65" w:rsidRPr="00057254" w:rsidRDefault="00C65F65" w:rsidP="00057820">
      <w:pPr>
        <w:spacing w:before="240" w:line="480" w:lineRule="auto"/>
      </w:pPr>
      <w:r w:rsidRPr="00057254">
        <w:rPr>
          <w:b/>
          <w:bCs/>
        </w:rPr>
        <w:t xml:space="preserve">Figure 5 </w:t>
      </w:r>
      <w:r w:rsidRPr="00057254">
        <w:t>Correlation matrix (Pearson)</w:t>
      </w:r>
    </w:p>
    <w:p w14:paraId="0A9E4877" w14:textId="5A13B299" w:rsidR="00057820" w:rsidRPr="00057254" w:rsidRDefault="00BF5092" w:rsidP="00437C28">
      <w:pPr>
        <w:spacing w:line="480" w:lineRule="auto"/>
        <w:rPr>
          <w:b/>
          <w:bCs/>
        </w:rPr>
      </w:pPr>
      <w:r>
        <w:rPr>
          <w:b/>
          <w:bCs/>
          <w:noProof/>
          <w14:ligatures w14:val="standardContextual"/>
        </w:rPr>
        <w:drawing>
          <wp:inline distT="0" distB="0" distL="0" distR="0" wp14:anchorId="40B773F8" wp14:editId="0DE8113D">
            <wp:extent cx="5731510" cy="4298950"/>
            <wp:effectExtent l="0" t="0" r="0" b="6350"/>
            <wp:docPr id="1674970259"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70259" name="Picture 1" descr="A diagram of a graph&#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73707962" w14:textId="754EA803" w:rsidR="00F22145" w:rsidRPr="00057254" w:rsidRDefault="00C65F65" w:rsidP="00437C28">
      <w:pPr>
        <w:spacing w:line="480" w:lineRule="auto"/>
        <w:rPr>
          <w:b/>
          <w:bCs/>
        </w:rPr>
      </w:pPr>
      <w:r w:rsidRPr="00057254">
        <w:rPr>
          <w:sz w:val="22"/>
          <w:szCs w:val="22"/>
        </w:rPr>
        <w:t>Source: Own Elaboration</w:t>
      </w:r>
    </w:p>
    <w:p w14:paraId="1B4EF6BD" w14:textId="16522C2E" w:rsidR="00EC03CB" w:rsidRPr="00057254" w:rsidRDefault="006E09AD" w:rsidP="00057820">
      <w:pPr>
        <w:pStyle w:val="ListParagraph"/>
        <w:numPr>
          <w:ilvl w:val="0"/>
          <w:numId w:val="4"/>
        </w:numPr>
        <w:spacing w:before="240" w:line="480" w:lineRule="auto"/>
        <w:rPr>
          <w:rFonts w:ascii="Times New Roman" w:hAnsi="Times New Roman" w:cs="Times New Roman"/>
          <w:b/>
          <w:bCs/>
        </w:rPr>
      </w:pPr>
      <w:r w:rsidRPr="00057254">
        <w:rPr>
          <w:rFonts w:ascii="Times New Roman" w:hAnsi="Times New Roman" w:cs="Times New Roman"/>
          <w:b/>
          <w:bCs/>
        </w:rPr>
        <w:t>RESULTS</w:t>
      </w:r>
    </w:p>
    <w:p w14:paraId="4D7E4945" w14:textId="0FADE32B" w:rsidR="001D3683" w:rsidRDefault="001A2C1C" w:rsidP="004A7914">
      <w:pPr>
        <w:spacing w:before="240" w:line="480" w:lineRule="auto"/>
      </w:pPr>
      <w:r w:rsidRPr="001A2C1C">
        <w:t>Initially</w:t>
      </w:r>
      <w:r w:rsidR="001D3683" w:rsidRPr="00057254">
        <w:t xml:space="preserve">, a </w:t>
      </w:r>
      <w:r w:rsidR="00662C5C">
        <w:t>first</w:t>
      </w:r>
      <w:r w:rsidR="001D3683" w:rsidRPr="00057254">
        <w:t xml:space="preserve"> model was estimated based on </w:t>
      </w:r>
      <w:r>
        <w:t>Rodríguez-Pose</w:t>
      </w:r>
      <w:r w:rsidR="001D3683" w:rsidRPr="00057254">
        <w:t xml:space="preserve"> et al. </w:t>
      </w:r>
      <w:r w:rsidRPr="001A2C1C">
        <w:t>(</w:t>
      </w:r>
      <w:r w:rsidR="001D3683" w:rsidRPr="00057254">
        <w:t>2021</w:t>
      </w:r>
      <w:r w:rsidRPr="001A2C1C">
        <w:t>)</w:t>
      </w:r>
      <w:r w:rsidR="00D51360" w:rsidRPr="00D51360">
        <w:t>. This model aim</w:t>
      </w:r>
      <w:r>
        <w:t>s</w:t>
      </w:r>
      <w:r w:rsidR="001D3683" w:rsidRPr="00057254">
        <w:t xml:space="preserve"> to identify and confirm the positive relationship between the </w:t>
      </w:r>
      <w:r>
        <w:t>comprehensive</w:t>
      </w:r>
      <w:r w:rsidR="001D3683" w:rsidRPr="00057254">
        <w:t xml:space="preserve"> measure of social capital and the propensity to </w:t>
      </w:r>
      <w:r w:rsidR="00D51360" w:rsidRPr="00D51360">
        <w:t>support</w:t>
      </w:r>
      <w:r w:rsidR="007618B3">
        <w:t xml:space="preserve"> </w:t>
      </w:r>
      <w:r>
        <w:t>Donald Trump</w:t>
      </w:r>
      <w:r w:rsidR="00FF5ED5">
        <w:t xml:space="preserve"> (</w:t>
      </w:r>
      <w:r w:rsidR="000764D4">
        <w:t>compared to the</w:t>
      </w:r>
      <w:r w:rsidR="00FF5ED5">
        <w:t xml:space="preserve"> previous republican candidate)</w:t>
      </w:r>
      <w:r>
        <w:t xml:space="preserve"> at the ballot box in a particular US county</w:t>
      </w:r>
      <w:r w:rsidR="007618B3">
        <w:t>.</w:t>
      </w:r>
      <w:r w:rsidR="001D3683" w:rsidRPr="00057254">
        <w:t xml:space="preserve"> Figure 6 illustrates</w:t>
      </w:r>
      <w:r w:rsidR="007618B3">
        <w:t xml:space="preserve"> this</w:t>
      </w:r>
      <w:r w:rsidR="00D51360" w:rsidRPr="00D51360">
        <w:t xml:space="preserve"> relationship, highlighting</w:t>
      </w:r>
      <w:r w:rsidR="001D3683" w:rsidRPr="00057254">
        <w:t xml:space="preserve"> the coefficient of social capital </w:t>
      </w:r>
      <w:r w:rsidR="00D51360" w:rsidRPr="00D51360">
        <w:t>in relation to</w:t>
      </w:r>
      <w:r w:rsidR="009A69C6">
        <w:t xml:space="preserve"> the Trump </w:t>
      </w:r>
      <w:r w:rsidR="001D3683" w:rsidRPr="00057254">
        <w:t xml:space="preserve">margin. </w:t>
      </w:r>
      <w:r w:rsidR="00F22145" w:rsidRPr="00057254">
        <w:lastRenderedPageBreak/>
        <w:t xml:space="preserve">Additionally, </w:t>
      </w:r>
      <w:r w:rsidR="007618B3">
        <w:t xml:space="preserve">the </w:t>
      </w:r>
      <w:r w:rsidR="00F22145" w:rsidRPr="00057254">
        <w:t>comprehensive regression analysis</w:t>
      </w:r>
      <w:r w:rsidR="00D51360" w:rsidRPr="00D51360">
        <w:t xml:space="preserve"> is detailed in Appendix 1</w:t>
      </w:r>
      <w:r w:rsidR="00654517">
        <w:t xml:space="preserve"> and</w:t>
      </w:r>
      <w:r w:rsidR="00F22145" w:rsidRPr="00057254">
        <w:t xml:space="preserve"> 2. Both appendices account for fixed </w:t>
      </w:r>
      <w:r w:rsidR="00D51360" w:rsidRPr="00D51360">
        <w:t xml:space="preserve">state </w:t>
      </w:r>
      <w:r w:rsidR="00F22145" w:rsidRPr="00057254">
        <w:t>effects</w:t>
      </w:r>
      <w:r w:rsidR="00D51360" w:rsidRPr="00D51360">
        <w:t xml:space="preserve">, ensuring </w:t>
      </w:r>
      <w:r w:rsidR="009A69C6">
        <w:t xml:space="preserve">the </w:t>
      </w:r>
      <w:r w:rsidR="00D51360" w:rsidRPr="00D51360">
        <w:t xml:space="preserve">robustness </w:t>
      </w:r>
      <w:r w:rsidR="009A69C6">
        <w:t>of</w:t>
      </w:r>
      <w:r w:rsidR="00D51360" w:rsidRPr="00D51360">
        <w:t xml:space="preserve"> the findings</w:t>
      </w:r>
      <w:r w:rsidR="00F22145" w:rsidRPr="00057254">
        <w:t>.</w:t>
      </w:r>
    </w:p>
    <w:p w14:paraId="19A6C1B4" w14:textId="1CAF4E22" w:rsidR="00E043D3" w:rsidRPr="00057254" w:rsidRDefault="00E043D3" w:rsidP="004A7914">
      <w:pPr>
        <w:spacing w:before="240" w:line="480" w:lineRule="auto"/>
      </w:pPr>
      <w:r w:rsidRPr="00057254">
        <w:rPr>
          <w:b/>
          <w:bCs/>
        </w:rPr>
        <w:t xml:space="preserve">Figure 6 </w:t>
      </w:r>
      <w:r w:rsidRPr="00057254">
        <w:t xml:space="preserve">OLS regression for Trump’s </w:t>
      </w:r>
      <w:r>
        <w:t>m</w:t>
      </w:r>
      <w:r w:rsidRPr="00057254">
        <w:t xml:space="preserve">argin </w:t>
      </w:r>
      <w:r>
        <w:t>v</w:t>
      </w:r>
      <w:r w:rsidRPr="00057254">
        <w:t>otes for 2016</w:t>
      </w:r>
      <w:r>
        <w:t xml:space="preserve"> and 2020</w:t>
      </w:r>
      <w:r w:rsidRPr="00057254">
        <w:t xml:space="preserve">, using </w:t>
      </w:r>
      <w:r>
        <w:t>a</w:t>
      </w:r>
      <w:r w:rsidRPr="00057254">
        <w:t xml:space="preserve"> </w:t>
      </w:r>
      <w:r w:rsidRPr="0004068C">
        <w:t>comprehensive measurement</w:t>
      </w:r>
      <w:r w:rsidRPr="00057254">
        <w:t xml:space="preserve"> of Social Capital</w:t>
      </w:r>
    </w:p>
    <w:p w14:paraId="7F74177D" w14:textId="5A46C8E7" w:rsidR="00E043D3" w:rsidRPr="00E043D3" w:rsidRDefault="00E043D3" w:rsidP="00E043D3">
      <w:pPr>
        <w:spacing w:line="480" w:lineRule="auto"/>
        <w:rPr>
          <w:b/>
          <w:bCs/>
        </w:rPr>
      </w:pPr>
      <w:r>
        <w:rPr>
          <w:b/>
          <w:bCs/>
          <w:noProof/>
          <w14:ligatures w14:val="standardContextual"/>
        </w:rPr>
        <w:drawing>
          <wp:inline distT="0" distB="0" distL="0" distR="0" wp14:anchorId="1738D135" wp14:editId="51183041">
            <wp:extent cx="3600000" cy="3600000"/>
            <wp:effectExtent l="0" t="0" r="0" b="0"/>
            <wp:docPr id="225223465" name="Picture 1"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23465" name="Picture 1" descr="A graph with numbers and symbol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0000" cy="3600000"/>
                    </a:xfrm>
                    <a:prstGeom prst="rect">
                      <a:avLst/>
                    </a:prstGeom>
                  </pic:spPr>
                </pic:pic>
              </a:graphicData>
            </a:graphic>
          </wp:inline>
        </w:drawing>
      </w:r>
    </w:p>
    <w:p w14:paraId="3045BD87" w14:textId="32C9C354" w:rsidR="0042085F" w:rsidRPr="004A7914" w:rsidRDefault="00CF7948" w:rsidP="00B63131">
      <w:pPr>
        <w:spacing w:after="240" w:line="276" w:lineRule="auto"/>
        <w:rPr>
          <w:b/>
          <w:sz w:val="22"/>
        </w:rPr>
      </w:pPr>
      <w:r w:rsidRPr="00057254">
        <w:rPr>
          <w:sz w:val="22"/>
          <w:szCs w:val="22"/>
        </w:rPr>
        <w:t xml:space="preserve">Note: This plot </w:t>
      </w:r>
      <w:del w:id="1" w:author="Rowe, Francisco" w:date="2024-10-17T07:01:00Z" w16du:dateUtc="2024-10-17T06:01:00Z">
        <w:r w:rsidRPr="00057254" w:rsidDel="00E043D3">
          <w:rPr>
            <w:sz w:val="22"/>
            <w:szCs w:val="22"/>
          </w:rPr>
          <w:delText xml:space="preserve">exclusively </w:delText>
        </w:r>
      </w:del>
      <w:r w:rsidRPr="00057254">
        <w:rPr>
          <w:sz w:val="22"/>
          <w:szCs w:val="22"/>
        </w:rPr>
        <w:t xml:space="preserve">displays </w:t>
      </w:r>
      <w:del w:id="2" w:author="Rowe, Francisco" w:date="2024-10-17T07:01:00Z" w16du:dateUtc="2024-10-17T06:01:00Z">
        <w:r w:rsidRPr="00057254" w:rsidDel="00E043D3">
          <w:rPr>
            <w:sz w:val="22"/>
            <w:szCs w:val="22"/>
          </w:rPr>
          <w:delText>the value</w:delText>
        </w:r>
      </w:del>
      <w:ins w:id="3" w:author="Rowe, Francisco" w:date="2024-10-17T07:01:00Z" w16du:dateUtc="2024-10-17T06:01:00Z">
        <w:r w:rsidR="00E043D3">
          <w:rPr>
            <w:sz w:val="22"/>
            <w:szCs w:val="22"/>
          </w:rPr>
          <w:t>estimates</w:t>
        </w:r>
      </w:ins>
      <w:r w:rsidRPr="00057254">
        <w:rPr>
          <w:sz w:val="22"/>
          <w:szCs w:val="22"/>
        </w:rPr>
        <w:t xml:space="preserve"> for </w:t>
      </w:r>
      <w:r w:rsidR="009A69C6" w:rsidRPr="009A69C6">
        <w:rPr>
          <w:sz w:val="22"/>
          <w:szCs w:val="22"/>
        </w:rPr>
        <w:t>our</w:t>
      </w:r>
      <w:r w:rsidRPr="009A69C6">
        <w:rPr>
          <w:sz w:val="22"/>
          <w:szCs w:val="22"/>
        </w:rPr>
        <w:t xml:space="preserve"> </w:t>
      </w:r>
      <w:r w:rsidR="001A2C1C" w:rsidRPr="009A69C6">
        <w:rPr>
          <w:sz w:val="22"/>
          <w:szCs w:val="22"/>
        </w:rPr>
        <w:t>comprehensive</w:t>
      </w:r>
      <w:r w:rsidR="009A69C6" w:rsidRPr="009A69C6">
        <w:rPr>
          <w:sz w:val="22"/>
          <w:szCs w:val="22"/>
        </w:rPr>
        <w:t xml:space="preserve"> measure of</w:t>
      </w:r>
      <w:r w:rsidRPr="00057254">
        <w:rPr>
          <w:sz w:val="22"/>
          <w:szCs w:val="22"/>
        </w:rPr>
        <w:t xml:space="preserve"> social capital</w:t>
      </w:r>
      <w:ins w:id="4" w:author="Rowe, Francisco" w:date="2024-10-17T07:01:00Z" w16du:dateUtc="2024-10-17T06:01:00Z">
        <w:r w:rsidR="001E659F">
          <w:rPr>
            <w:sz w:val="22"/>
            <w:szCs w:val="22"/>
          </w:rPr>
          <w:t>.</w:t>
        </w:r>
      </w:ins>
      <w:del w:id="5" w:author="Rowe, Francisco" w:date="2024-10-17T07:01:00Z" w16du:dateUtc="2024-10-17T06:01:00Z">
        <w:r w:rsidRPr="00057254" w:rsidDel="001E659F">
          <w:rPr>
            <w:sz w:val="22"/>
            <w:szCs w:val="22"/>
          </w:rPr>
          <w:delText>, yet it is important to acknowledge that</w:delText>
        </w:r>
      </w:del>
      <w:r w:rsidRPr="00057254">
        <w:rPr>
          <w:sz w:val="22"/>
          <w:szCs w:val="22"/>
        </w:rPr>
        <w:t xml:space="preserve"> </w:t>
      </w:r>
      <w:del w:id="6" w:author="Rowe, Francisco" w:date="2024-10-17T07:01:00Z" w16du:dateUtc="2024-10-17T06:01:00Z">
        <w:r w:rsidRPr="00057254" w:rsidDel="001E659F">
          <w:rPr>
            <w:sz w:val="22"/>
            <w:szCs w:val="22"/>
          </w:rPr>
          <w:delText xml:space="preserve">the </w:delText>
        </w:r>
      </w:del>
      <w:ins w:id="7" w:author="Rowe, Francisco" w:date="2024-10-17T07:01:00Z" w16du:dateUtc="2024-10-17T06:01:00Z">
        <w:r w:rsidR="001E659F">
          <w:rPr>
            <w:sz w:val="22"/>
            <w:szCs w:val="22"/>
          </w:rPr>
          <w:t>T</w:t>
        </w:r>
        <w:r w:rsidR="001E659F" w:rsidRPr="00057254">
          <w:rPr>
            <w:sz w:val="22"/>
            <w:szCs w:val="22"/>
          </w:rPr>
          <w:t xml:space="preserve">he </w:t>
        </w:r>
        <w:r w:rsidR="001E659F">
          <w:rPr>
            <w:sz w:val="22"/>
            <w:szCs w:val="22"/>
          </w:rPr>
          <w:t xml:space="preserve">full regression </w:t>
        </w:r>
      </w:ins>
      <w:r w:rsidRPr="00057254">
        <w:rPr>
          <w:sz w:val="22"/>
          <w:szCs w:val="22"/>
        </w:rPr>
        <w:t xml:space="preserve">model </w:t>
      </w:r>
      <w:ins w:id="8" w:author="Rowe, Francisco" w:date="2024-10-17T07:01:00Z" w16du:dateUtc="2024-10-17T06:01:00Z">
        <w:r w:rsidR="001E659F">
          <w:rPr>
            <w:sz w:val="22"/>
            <w:szCs w:val="22"/>
          </w:rPr>
          <w:t xml:space="preserve">estimates </w:t>
        </w:r>
      </w:ins>
      <w:r w:rsidRPr="00057254">
        <w:rPr>
          <w:sz w:val="22"/>
          <w:szCs w:val="22"/>
        </w:rPr>
        <w:t>incorporate</w:t>
      </w:r>
      <w:ins w:id="9" w:author="Rowe, Francisco" w:date="2024-10-17T07:01:00Z" w16du:dateUtc="2024-10-17T06:01:00Z">
        <w:r w:rsidR="001E659F">
          <w:rPr>
            <w:sz w:val="22"/>
            <w:szCs w:val="22"/>
          </w:rPr>
          <w:t xml:space="preserve"> a range</w:t>
        </w:r>
      </w:ins>
      <w:ins w:id="10" w:author="Rowe, Francisco" w:date="2024-10-17T07:02:00Z" w16du:dateUtc="2024-10-17T06:02:00Z">
        <w:r w:rsidR="001E659F">
          <w:rPr>
            <w:sz w:val="22"/>
            <w:szCs w:val="22"/>
          </w:rPr>
          <w:t xml:space="preserve"> of</w:t>
        </w:r>
      </w:ins>
      <w:del w:id="11" w:author="Rowe, Francisco" w:date="2024-10-17T07:01:00Z" w16du:dateUtc="2024-10-17T06:01:00Z">
        <w:r w:rsidRPr="00057254" w:rsidDel="001E659F">
          <w:rPr>
            <w:sz w:val="22"/>
            <w:szCs w:val="22"/>
          </w:rPr>
          <w:delText>s</w:delText>
        </w:r>
      </w:del>
      <w:r w:rsidRPr="00057254">
        <w:rPr>
          <w:sz w:val="22"/>
          <w:szCs w:val="22"/>
        </w:rPr>
        <w:t xml:space="preserve"> </w:t>
      </w:r>
      <w:del w:id="12" w:author="Rowe, Francisco" w:date="2024-10-17T07:02:00Z" w16du:dateUtc="2024-10-17T06:02:00Z">
        <w:r w:rsidRPr="00057254" w:rsidDel="001E659F">
          <w:rPr>
            <w:sz w:val="22"/>
            <w:szCs w:val="22"/>
          </w:rPr>
          <w:delText xml:space="preserve">all other </w:delText>
        </w:r>
      </w:del>
      <w:r w:rsidRPr="00057254">
        <w:rPr>
          <w:sz w:val="22"/>
          <w:szCs w:val="22"/>
        </w:rPr>
        <w:t xml:space="preserve">control variables, including indicators of socioeconomic decline. </w:t>
      </w:r>
      <w:r w:rsidR="009A69C6" w:rsidRPr="009A69C6">
        <w:rPr>
          <w:sz w:val="22"/>
          <w:szCs w:val="22"/>
        </w:rPr>
        <w:t>The full set of</w:t>
      </w:r>
      <w:r w:rsidRPr="00057254">
        <w:rPr>
          <w:sz w:val="22"/>
          <w:szCs w:val="22"/>
        </w:rPr>
        <w:t xml:space="preserve"> results are </w:t>
      </w:r>
      <w:r w:rsidR="009A69C6" w:rsidRPr="009A69C6">
        <w:rPr>
          <w:sz w:val="22"/>
          <w:szCs w:val="22"/>
        </w:rPr>
        <w:t>presented</w:t>
      </w:r>
      <w:r w:rsidRPr="00057254">
        <w:rPr>
          <w:sz w:val="22"/>
          <w:szCs w:val="22"/>
        </w:rPr>
        <w:t xml:space="preserve"> in Appendix 1</w:t>
      </w:r>
      <w:r w:rsidR="0088529C">
        <w:rPr>
          <w:sz w:val="22"/>
          <w:szCs w:val="22"/>
        </w:rPr>
        <w:t xml:space="preserve"> and 2</w:t>
      </w:r>
      <w:r w:rsidRPr="00057254">
        <w:rPr>
          <w:sz w:val="22"/>
          <w:szCs w:val="22"/>
        </w:rPr>
        <w:t>.</w:t>
      </w:r>
    </w:p>
    <w:p w14:paraId="1869E4C8" w14:textId="5CE143C2" w:rsidR="009A69C6" w:rsidRDefault="00654517" w:rsidP="00654517">
      <w:pPr>
        <w:spacing w:before="240" w:line="480" w:lineRule="auto"/>
        <w:ind w:firstLine="357"/>
      </w:pPr>
      <w:r>
        <w:t>However, t</w:t>
      </w:r>
      <w:r w:rsidR="009A69C6">
        <w:t>he</w:t>
      </w:r>
      <w:r w:rsidR="001D3683" w:rsidRPr="00057254">
        <w:t xml:space="preserve"> focus of this study is to test whether these results</w:t>
      </w:r>
      <w:r w:rsidR="009A69C6">
        <w:t xml:space="preserve"> for overall social capital,</w:t>
      </w:r>
      <w:r w:rsidR="001D3683" w:rsidRPr="00057254">
        <w:t xml:space="preserve"> confirmed by the literature since the </w:t>
      </w:r>
      <w:r w:rsidR="009A69C6">
        <w:t>late</w:t>
      </w:r>
      <w:r w:rsidR="001D3683" w:rsidRPr="00057254">
        <w:t>-20th century</w:t>
      </w:r>
      <w:r w:rsidR="009A69C6">
        <w:t xml:space="preserve">, </w:t>
      </w:r>
      <w:r w:rsidR="001D3683" w:rsidRPr="00057254">
        <w:t xml:space="preserve">are consistent across all dimensions of social capital or if there are significant variations depending on the specific dimension. The models presented in Table 1 </w:t>
      </w:r>
      <w:r>
        <w:t xml:space="preserve">and Table 2 </w:t>
      </w:r>
      <w:r w:rsidR="001D3683" w:rsidRPr="00057254">
        <w:t xml:space="preserve">aim to </w:t>
      </w:r>
      <w:r w:rsidR="00FC5E09" w:rsidRPr="00057254">
        <w:t>contrast this notion</w:t>
      </w:r>
      <w:r w:rsidR="009A69C6">
        <w:t>. All</w:t>
      </w:r>
      <w:r w:rsidR="001D3683" w:rsidRPr="00057254">
        <w:t xml:space="preserve"> variables used to measure social capital are significantly related to the propensity to </w:t>
      </w:r>
      <w:r w:rsidR="009A69C6">
        <w:t xml:space="preserve">vote for Donald Trump beyond the traditional support for the Republican Party, </w:t>
      </w:r>
      <w:r w:rsidR="001D3683" w:rsidRPr="00057254">
        <w:t>yet they do so differently.</w:t>
      </w:r>
    </w:p>
    <w:p w14:paraId="16F8AA2F" w14:textId="4D128018" w:rsidR="00421D32" w:rsidRDefault="007618B3" w:rsidP="004A7914">
      <w:pPr>
        <w:spacing w:before="120" w:line="480" w:lineRule="auto"/>
        <w:ind w:firstLine="357"/>
      </w:pPr>
      <w:r>
        <w:t>For</w:t>
      </w:r>
      <w:r w:rsidR="001D3683" w:rsidRPr="00057254">
        <w:t xml:space="preserve"> the </w:t>
      </w:r>
      <w:r w:rsidR="001D3683" w:rsidRPr="004A7914">
        <w:rPr>
          <w:b/>
        </w:rPr>
        <w:t>civic engagement dimension</w:t>
      </w:r>
      <w:r w:rsidR="009A69C6">
        <w:rPr>
          <w:b/>
        </w:rPr>
        <w:t xml:space="preserve"> </w:t>
      </w:r>
      <w:r w:rsidR="001D3683" w:rsidRPr="00057254">
        <w:t xml:space="preserve">—measured through </w:t>
      </w:r>
      <w:r w:rsidR="00D51360" w:rsidRPr="00D51360">
        <w:t xml:space="preserve">the presence of </w:t>
      </w:r>
      <w:r w:rsidR="001D3683" w:rsidRPr="00057254">
        <w:t>civic organi</w:t>
      </w:r>
      <w:r w:rsidR="00F22145" w:rsidRPr="00057254">
        <w:t>s</w:t>
      </w:r>
      <w:r w:rsidR="001D3683" w:rsidRPr="00057254">
        <w:t>ations and volunteer rates—</w:t>
      </w:r>
      <w:r w:rsidR="009A69C6">
        <w:t xml:space="preserve"> </w:t>
      </w:r>
      <w:r w:rsidR="001D3683" w:rsidRPr="00057254">
        <w:t xml:space="preserve">the relationship is positive, </w:t>
      </w:r>
      <w:r w:rsidR="00D51360" w:rsidRPr="00D51360">
        <w:t>closely mirroring</w:t>
      </w:r>
      <w:r w:rsidR="009A69C6">
        <w:t xml:space="preserve"> our </w:t>
      </w:r>
      <w:r w:rsidR="001A2C1C">
        <w:lastRenderedPageBreak/>
        <w:t>comprehensive</w:t>
      </w:r>
      <w:r w:rsidR="001D3683" w:rsidRPr="00057254">
        <w:t xml:space="preserve"> measure of social capital. A similar </w:t>
      </w:r>
      <w:r w:rsidR="00D51360" w:rsidRPr="00D51360">
        <w:t>pattern</w:t>
      </w:r>
      <w:r w:rsidR="001D3683" w:rsidRPr="00057254">
        <w:t xml:space="preserve"> is observed </w:t>
      </w:r>
      <w:r w:rsidR="00D51360" w:rsidRPr="00D51360">
        <w:t>with</w:t>
      </w:r>
      <w:r w:rsidR="001D3683" w:rsidRPr="00057254">
        <w:t xml:space="preserve"> the </w:t>
      </w:r>
      <w:r w:rsidR="001D3683" w:rsidRPr="004A7914">
        <w:rPr>
          <w:b/>
        </w:rPr>
        <w:t>social cohesion dimension</w:t>
      </w:r>
      <w:r w:rsidR="009A69C6">
        <w:rPr>
          <w:b/>
        </w:rPr>
        <w:t xml:space="preserve"> </w:t>
      </w:r>
      <w:r w:rsidR="001D3683" w:rsidRPr="00057254">
        <w:t>—measured through friendship clustering and support networks</w:t>
      </w:r>
      <w:r w:rsidR="00D51360" w:rsidRPr="00D51360">
        <w:t>—</w:t>
      </w:r>
      <w:r w:rsidR="009A69C6">
        <w:t xml:space="preserve"> </w:t>
      </w:r>
      <w:r w:rsidR="00D51360" w:rsidRPr="00D51360">
        <w:t xml:space="preserve">where the relationship is also positive. However, a stark contrast emerges when examining </w:t>
      </w:r>
      <w:r w:rsidR="009E41D9" w:rsidRPr="004A7914">
        <w:rPr>
          <w:b/>
        </w:rPr>
        <w:t>economic</w:t>
      </w:r>
      <w:r w:rsidR="001D3683" w:rsidRPr="004A7914">
        <w:rPr>
          <w:b/>
        </w:rPr>
        <w:t xml:space="preserve"> connectedness</w:t>
      </w:r>
      <w:r w:rsidR="00D51360" w:rsidRPr="00D51360">
        <w:t xml:space="preserve">. Here, </w:t>
      </w:r>
      <w:r w:rsidR="001D3683" w:rsidRPr="00057254">
        <w:t xml:space="preserve">the </w:t>
      </w:r>
      <w:r w:rsidR="00D51360" w:rsidRPr="00D51360">
        <w:t>relationship is negative, indicating that higher levels of bridging social capital (connections between communities) are associated with a reduced</w:t>
      </w:r>
      <w:r w:rsidR="009A69C6">
        <w:t xml:space="preserve"> support for Donald Trump in</w:t>
      </w:r>
      <w:r w:rsidR="00821092">
        <w:t xml:space="preserve"> both</w:t>
      </w:r>
      <w:r w:rsidR="009A69C6">
        <w:t xml:space="preserve"> 2016 </w:t>
      </w:r>
      <w:r w:rsidR="00654517">
        <w:t xml:space="preserve">and 2020 </w:t>
      </w:r>
      <w:r w:rsidR="009A69C6">
        <w:t>presidential election</w:t>
      </w:r>
      <w:r w:rsidR="00654517">
        <w:t>s</w:t>
      </w:r>
      <w:r>
        <w:t xml:space="preserve">. This </w:t>
      </w:r>
      <w:r w:rsidR="00D51360" w:rsidRPr="00D51360">
        <w:t>finding aligns with</w:t>
      </w:r>
      <w:r w:rsidR="001D3683" w:rsidRPr="00057254">
        <w:t xml:space="preserve"> our initial hypothesis</w:t>
      </w:r>
      <w:r w:rsidR="000E1496">
        <w:t>:</w:t>
      </w:r>
      <w:r w:rsidR="001D3683" w:rsidRPr="00057254">
        <w:t xml:space="preserve"> </w:t>
      </w:r>
      <w:r w:rsidR="00F22145" w:rsidRPr="00057254">
        <w:t>bonding</w:t>
      </w:r>
      <w:r w:rsidR="001D3683" w:rsidRPr="00057254">
        <w:t xml:space="preserve"> social capital</w:t>
      </w:r>
      <w:r w:rsidR="00D51360" w:rsidRPr="00D51360">
        <w:t xml:space="preserve"> (</w:t>
      </w:r>
      <w:r w:rsidR="001D3683" w:rsidRPr="00057254">
        <w:t>relations within a community</w:t>
      </w:r>
      <w:r w:rsidR="00D51360" w:rsidRPr="00D51360">
        <w:t>) tends</w:t>
      </w:r>
      <w:r w:rsidR="001D3683" w:rsidRPr="00057254">
        <w:t xml:space="preserve"> to </w:t>
      </w:r>
      <w:r w:rsidR="00D51360" w:rsidRPr="00D51360">
        <w:t xml:space="preserve">bolster </w:t>
      </w:r>
      <w:r w:rsidR="000E1496">
        <w:t>antisystem</w:t>
      </w:r>
      <w:r w:rsidR="001D3683" w:rsidRPr="00057254">
        <w:t xml:space="preserve"> </w:t>
      </w:r>
      <w:r w:rsidR="00BA3D35">
        <w:t>behaviours</w:t>
      </w:r>
      <w:r w:rsidR="001D3683" w:rsidRPr="00057254">
        <w:t xml:space="preserve">, </w:t>
      </w:r>
      <w:r w:rsidR="00D51360" w:rsidRPr="00D51360">
        <w:t xml:space="preserve">whereas </w:t>
      </w:r>
      <w:r w:rsidR="00F22145" w:rsidRPr="00057254">
        <w:t>bridging social capital</w:t>
      </w:r>
      <w:r w:rsidR="00D51360" w:rsidRPr="00D51360">
        <w:t xml:space="preserve"> (</w:t>
      </w:r>
      <w:r w:rsidR="001D3683" w:rsidRPr="00057254">
        <w:t>relations between communities</w:t>
      </w:r>
      <w:r w:rsidR="00D51360" w:rsidRPr="00D51360">
        <w:t>) appears to mitigate them</w:t>
      </w:r>
      <w:r w:rsidR="001D3683" w:rsidRPr="00057254">
        <w:t>.</w:t>
      </w:r>
    </w:p>
    <w:p w14:paraId="6C530A68" w14:textId="610411CE" w:rsidR="00FA5917" w:rsidRPr="00057254" w:rsidRDefault="00FA5917" w:rsidP="00FA5917">
      <w:pPr>
        <w:spacing w:before="240" w:line="480" w:lineRule="auto"/>
        <w:rPr>
          <w:ins w:id="13" w:author="Rowe, Francisco" w:date="2024-10-17T07:02:00Z" w16du:dateUtc="2024-10-17T06:02:00Z"/>
        </w:rPr>
      </w:pPr>
      <w:ins w:id="14" w:author="Rowe, Francisco" w:date="2024-10-17T07:02:00Z" w16du:dateUtc="2024-10-17T06:02:00Z">
        <w:r>
          <w:rPr>
            <w:b/>
            <w:bCs/>
          </w:rPr>
          <w:t>Figure</w:t>
        </w:r>
        <w:r w:rsidRPr="00057254">
          <w:rPr>
            <w:b/>
            <w:bCs/>
          </w:rPr>
          <w:t xml:space="preserve"> </w:t>
        </w:r>
        <w:r>
          <w:rPr>
            <w:b/>
            <w:bCs/>
          </w:rPr>
          <w:t>7</w:t>
        </w:r>
        <w:r w:rsidRPr="00057254">
          <w:rPr>
            <w:b/>
            <w:bCs/>
          </w:rPr>
          <w:t xml:space="preserve"> </w:t>
        </w:r>
        <w:r>
          <w:t>Regression estimate</w:t>
        </w:r>
      </w:ins>
      <w:ins w:id="15" w:author="Rowe, Francisco" w:date="2024-10-17T07:03:00Z" w16du:dateUtc="2024-10-17T06:03:00Z">
        <w:r>
          <w:t>s</w:t>
        </w:r>
      </w:ins>
      <w:ins w:id="16" w:author="Rowe, Francisco" w:date="2024-10-17T07:02:00Z" w16du:dateUtc="2024-10-17T06:02:00Z">
        <w:r w:rsidRPr="00057254">
          <w:t xml:space="preserve"> for Trump Margin in 2016</w:t>
        </w:r>
        <w:r>
          <w:t xml:space="preserve"> and </w:t>
        </w:r>
      </w:ins>
      <w:ins w:id="17" w:author="Rowe, Francisco" w:date="2024-10-17T07:03:00Z" w16du:dateUtc="2024-10-17T06:03:00Z">
        <w:r>
          <w:t>2020</w:t>
        </w:r>
      </w:ins>
      <w:ins w:id="18" w:author="Rowe, Francisco" w:date="2024-10-17T07:02:00Z" w16du:dateUtc="2024-10-17T06:02:00Z">
        <w:r w:rsidRPr="00057254">
          <w:t>, with different measures of social capital</w:t>
        </w:r>
      </w:ins>
    </w:p>
    <w:p w14:paraId="01243AE4" w14:textId="18B336C0" w:rsidR="00E043D3" w:rsidRDefault="00FA5917" w:rsidP="00E043D3">
      <w:pPr>
        <w:spacing w:before="120" w:line="480" w:lineRule="auto"/>
        <w:rPr>
          <w:ins w:id="19" w:author="Rowe, Francisco" w:date="2024-10-17T07:02:00Z" w16du:dateUtc="2024-10-17T06:02:00Z"/>
        </w:rPr>
      </w:pPr>
      <w:ins w:id="20" w:author="Rowe, Francisco" w:date="2024-10-17T07:20:00Z" w16du:dateUtc="2024-10-17T06:20:00Z">
        <w:r>
          <w:rPr>
            <w:noProof/>
            <w14:ligatures w14:val="standardContextual"/>
          </w:rPr>
          <w:drawing>
            <wp:inline distT="0" distB="0" distL="0" distR="0" wp14:anchorId="2E483593" wp14:editId="75CCC970">
              <wp:extent cx="5400000" cy="3620044"/>
              <wp:effectExtent l="0" t="0" r="0" b="0"/>
              <wp:docPr id="791736416" name="Picture 2" descr="A graph showing the difference between the same and the s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36416" name="Picture 2" descr="A graph showing the difference between the same and the same&#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r="16094"/>
                      <a:stretch/>
                    </pic:blipFill>
                    <pic:spPr bwMode="auto">
                      <a:xfrm>
                        <a:off x="0" y="0"/>
                        <a:ext cx="5400000" cy="3620044"/>
                      </a:xfrm>
                      <a:prstGeom prst="rect">
                        <a:avLst/>
                      </a:prstGeom>
                      <a:ln>
                        <a:noFill/>
                      </a:ln>
                      <a:extLst>
                        <a:ext uri="{53640926-AAD7-44D8-BBD7-CCE9431645EC}">
                          <a14:shadowObscured xmlns:a14="http://schemas.microsoft.com/office/drawing/2010/main"/>
                        </a:ext>
                      </a:extLst>
                    </pic:spPr>
                  </pic:pic>
                </a:graphicData>
              </a:graphic>
            </wp:inline>
          </w:drawing>
        </w:r>
      </w:ins>
    </w:p>
    <w:p w14:paraId="60697F31" w14:textId="3D983B33" w:rsidR="00FA5917" w:rsidRPr="00057254" w:rsidRDefault="000A298B" w:rsidP="00E043D3">
      <w:pPr>
        <w:spacing w:before="120" w:line="480" w:lineRule="auto"/>
      </w:pPr>
      <w:ins w:id="21" w:author="Rowe, Francisco" w:date="2024-10-17T07:21:00Z" w16du:dateUtc="2024-10-17T06:21:00Z">
        <w:r>
          <w:t>Note: The full regression estimates are presented in Apendix xxx and they include state fixed effects.</w:t>
        </w:r>
      </w:ins>
    </w:p>
    <w:p w14:paraId="43682332" w14:textId="79C17105" w:rsidR="002552E0" w:rsidRPr="00057254" w:rsidRDefault="002552E0" w:rsidP="00057820">
      <w:pPr>
        <w:spacing w:before="240" w:line="480" w:lineRule="auto"/>
      </w:pPr>
      <w:r w:rsidRPr="00057254">
        <w:rPr>
          <w:b/>
          <w:bCs/>
        </w:rPr>
        <w:lastRenderedPageBreak/>
        <w:t xml:space="preserve">Table </w:t>
      </w:r>
      <w:r w:rsidR="00F63ECD" w:rsidRPr="00057254">
        <w:rPr>
          <w:b/>
          <w:bCs/>
        </w:rPr>
        <w:t>1</w:t>
      </w:r>
      <w:r w:rsidRPr="00057254">
        <w:rPr>
          <w:b/>
          <w:bCs/>
        </w:rPr>
        <w:t xml:space="preserve"> </w:t>
      </w:r>
      <w:r w:rsidRPr="00057254">
        <w:t>Basic Model (OLS estimation) for Trump Margin in 2016, with different measures of social capital</w:t>
      </w:r>
    </w:p>
    <w:tbl>
      <w:tblPr>
        <w:tblW w:w="0" w:type="auto"/>
        <w:tblLook w:val="04A0" w:firstRow="1" w:lastRow="0" w:firstColumn="1" w:lastColumn="0" w:noHBand="0" w:noVBand="1"/>
      </w:tblPr>
      <w:tblGrid>
        <w:gridCol w:w="2916"/>
        <w:gridCol w:w="1033"/>
        <w:gridCol w:w="1033"/>
        <w:gridCol w:w="1033"/>
        <w:gridCol w:w="1033"/>
        <w:gridCol w:w="1433"/>
      </w:tblGrid>
      <w:tr w:rsidR="00963FE6" w:rsidRPr="002640F0" w14:paraId="47682AFA" w14:textId="77777777" w:rsidTr="00963FE6">
        <w:trPr>
          <w:trHeight w:val="320"/>
        </w:trPr>
        <w:tc>
          <w:tcPr>
            <w:tcW w:w="0" w:type="auto"/>
            <w:tcBorders>
              <w:top w:val="nil"/>
              <w:left w:val="nil"/>
              <w:bottom w:val="single" w:sz="4" w:space="0" w:color="auto"/>
              <w:right w:val="single" w:sz="4" w:space="0" w:color="auto"/>
            </w:tcBorders>
            <w:shd w:val="clear" w:color="auto" w:fill="auto"/>
            <w:noWrap/>
            <w:vAlign w:val="bottom"/>
          </w:tcPr>
          <w:p w14:paraId="22794DFB" w14:textId="77777777" w:rsidR="00B11BA8" w:rsidRPr="00057254" w:rsidRDefault="00B11BA8" w:rsidP="00963FE6">
            <w:pPr>
              <w:spacing w:line="360" w:lineRule="auto"/>
              <w:rPr>
                <w:color w:val="000000"/>
                <w:sz w:val="20"/>
                <w:szCs w:val="20"/>
              </w:rPr>
            </w:pPr>
          </w:p>
        </w:tc>
        <w:tc>
          <w:tcPr>
            <w:tcW w:w="0" w:type="auto"/>
            <w:gridSpan w:val="2"/>
            <w:tcBorders>
              <w:top w:val="nil"/>
              <w:left w:val="nil"/>
              <w:bottom w:val="single" w:sz="4" w:space="0" w:color="auto"/>
              <w:right w:val="single" w:sz="4" w:space="0" w:color="auto"/>
            </w:tcBorders>
            <w:shd w:val="clear" w:color="auto" w:fill="auto"/>
            <w:noWrap/>
            <w:vAlign w:val="bottom"/>
          </w:tcPr>
          <w:p w14:paraId="07499FB9" w14:textId="55DB827B" w:rsidR="00B11BA8" w:rsidRPr="002640F0" w:rsidRDefault="00B11BA8" w:rsidP="00963FE6">
            <w:pPr>
              <w:spacing w:line="360" w:lineRule="auto"/>
              <w:rPr>
                <w:color w:val="000000"/>
                <w:sz w:val="20"/>
                <w:szCs w:val="20"/>
              </w:rPr>
            </w:pPr>
            <w:r w:rsidRPr="002640F0">
              <w:rPr>
                <w:color w:val="000000"/>
                <w:sz w:val="20"/>
                <w:szCs w:val="20"/>
              </w:rPr>
              <w:t>Civic engagement</w:t>
            </w:r>
          </w:p>
        </w:tc>
        <w:tc>
          <w:tcPr>
            <w:tcW w:w="0" w:type="auto"/>
            <w:gridSpan w:val="2"/>
            <w:tcBorders>
              <w:top w:val="nil"/>
              <w:left w:val="single" w:sz="4" w:space="0" w:color="auto"/>
              <w:bottom w:val="single" w:sz="4" w:space="0" w:color="auto"/>
              <w:right w:val="single" w:sz="4" w:space="0" w:color="auto"/>
            </w:tcBorders>
            <w:shd w:val="clear" w:color="auto" w:fill="auto"/>
            <w:noWrap/>
            <w:vAlign w:val="bottom"/>
          </w:tcPr>
          <w:p w14:paraId="2F53C420" w14:textId="6C252431" w:rsidR="00B11BA8" w:rsidRPr="002640F0" w:rsidRDefault="00B11BA8" w:rsidP="00963FE6">
            <w:pPr>
              <w:spacing w:line="360" w:lineRule="auto"/>
              <w:rPr>
                <w:color w:val="000000"/>
                <w:sz w:val="20"/>
                <w:szCs w:val="20"/>
              </w:rPr>
            </w:pPr>
            <w:r w:rsidRPr="002640F0">
              <w:rPr>
                <w:color w:val="000000"/>
                <w:sz w:val="20"/>
                <w:szCs w:val="20"/>
              </w:rPr>
              <w:t>Social cohesion</w:t>
            </w:r>
          </w:p>
        </w:tc>
        <w:tc>
          <w:tcPr>
            <w:tcW w:w="0" w:type="auto"/>
            <w:tcBorders>
              <w:top w:val="nil"/>
              <w:left w:val="single" w:sz="4" w:space="0" w:color="auto"/>
              <w:bottom w:val="single" w:sz="4" w:space="0" w:color="auto"/>
              <w:right w:val="nil"/>
            </w:tcBorders>
            <w:shd w:val="clear" w:color="auto" w:fill="auto"/>
            <w:noWrap/>
            <w:vAlign w:val="bottom"/>
          </w:tcPr>
          <w:p w14:paraId="3B97BE31" w14:textId="3ED0D8D5" w:rsidR="00B11BA8" w:rsidRPr="002640F0" w:rsidRDefault="00B11BA8" w:rsidP="00963FE6">
            <w:pPr>
              <w:spacing w:line="360" w:lineRule="auto"/>
              <w:rPr>
                <w:color w:val="000000"/>
                <w:sz w:val="20"/>
                <w:szCs w:val="20"/>
              </w:rPr>
            </w:pPr>
            <w:r w:rsidRPr="002640F0">
              <w:rPr>
                <w:color w:val="000000"/>
                <w:sz w:val="20"/>
                <w:szCs w:val="20"/>
              </w:rPr>
              <w:t>Ec</w:t>
            </w:r>
            <w:r w:rsidR="00963FE6" w:rsidRPr="002640F0">
              <w:rPr>
                <w:color w:val="000000"/>
                <w:sz w:val="20"/>
                <w:szCs w:val="20"/>
              </w:rPr>
              <w:t>.</w:t>
            </w:r>
            <w:r w:rsidRPr="002640F0">
              <w:rPr>
                <w:color w:val="000000"/>
                <w:sz w:val="20"/>
                <w:szCs w:val="20"/>
              </w:rPr>
              <w:t xml:space="preserve"> </w:t>
            </w:r>
            <w:r w:rsidR="00963FE6" w:rsidRPr="002640F0">
              <w:rPr>
                <w:color w:val="000000"/>
                <w:sz w:val="20"/>
                <w:szCs w:val="20"/>
              </w:rPr>
              <w:t>C</w:t>
            </w:r>
            <w:r w:rsidRPr="002640F0">
              <w:rPr>
                <w:color w:val="000000"/>
                <w:sz w:val="20"/>
                <w:szCs w:val="20"/>
              </w:rPr>
              <w:t>onnected</w:t>
            </w:r>
            <w:r w:rsidR="00963FE6" w:rsidRPr="002640F0">
              <w:rPr>
                <w:color w:val="000000"/>
                <w:sz w:val="20"/>
                <w:szCs w:val="20"/>
              </w:rPr>
              <w:t>.</w:t>
            </w:r>
          </w:p>
        </w:tc>
      </w:tr>
      <w:tr w:rsidR="00963FE6" w:rsidRPr="002640F0" w14:paraId="3DE8F9B4" w14:textId="77777777" w:rsidTr="00963FE6">
        <w:trPr>
          <w:trHeight w:val="320"/>
        </w:trPr>
        <w:tc>
          <w:tcPr>
            <w:tcW w:w="0" w:type="auto"/>
            <w:tcBorders>
              <w:top w:val="nil"/>
              <w:left w:val="nil"/>
              <w:bottom w:val="single" w:sz="4" w:space="0" w:color="auto"/>
              <w:right w:val="single" w:sz="4" w:space="0" w:color="auto"/>
            </w:tcBorders>
            <w:shd w:val="clear" w:color="auto" w:fill="auto"/>
            <w:noWrap/>
            <w:vAlign w:val="bottom"/>
            <w:hideMark/>
          </w:tcPr>
          <w:p w14:paraId="412D9EC5" w14:textId="77777777" w:rsidR="00461E9A" w:rsidRPr="002640F0" w:rsidRDefault="00461E9A" w:rsidP="00963FE6">
            <w:pPr>
              <w:spacing w:line="360" w:lineRule="auto"/>
              <w:rPr>
                <w:color w:val="000000"/>
                <w:sz w:val="20"/>
                <w:szCs w:val="20"/>
              </w:rPr>
            </w:pPr>
            <w:r w:rsidRPr="002640F0">
              <w:rPr>
                <w:color w:val="000000"/>
                <w:sz w:val="20"/>
                <w:szCs w:val="20"/>
              </w:rPr>
              <w:t> </w:t>
            </w:r>
          </w:p>
        </w:tc>
        <w:tc>
          <w:tcPr>
            <w:tcW w:w="0" w:type="auto"/>
            <w:tcBorders>
              <w:top w:val="nil"/>
              <w:left w:val="nil"/>
              <w:bottom w:val="single" w:sz="4" w:space="0" w:color="auto"/>
              <w:right w:val="single" w:sz="4" w:space="0" w:color="auto"/>
            </w:tcBorders>
            <w:shd w:val="clear" w:color="auto" w:fill="auto"/>
            <w:noWrap/>
            <w:vAlign w:val="bottom"/>
            <w:hideMark/>
          </w:tcPr>
          <w:p w14:paraId="0E30B35A" w14:textId="5236F292" w:rsidR="00461E9A" w:rsidRPr="002640F0" w:rsidRDefault="00461E9A" w:rsidP="00963FE6">
            <w:pPr>
              <w:spacing w:line="360" w:lineRule="auto"/>
              <w:rPr>
                <w:color w:val="000000"/>
                <w:sz w:val="20"/>
                <w:szCs w:val="20"/>
              </w:rPr>
            </w:pPr>
            <w:r w:rsidRPr="002640F0">
              <w:rPr>
                <w:color w:val="000000"/>
                <w:sz w:val="20"/>
                <w:szCs w:val="20"/>
              </w:rPr>
              <w:t>Organ.</w:t>
            </w:r>
          </w:p>
        </w:tc>
        <w:tc>
          <w:tcPr>
            <w:tcW w:w="0" w:type="auto"/>
            <w:tcBorders>
              <w:top w:val="nil"/>
              <w:left w:val="nil"/>
              <w:bottom w:val="single" w:sz="4" w:space="0" w:color="auto"/>
              <w:right w:val="nil"/>
            </w:tcBorders>
            <w:shd w:val="clear" w:color="auto" w:fill="auto"/>
            <w:noWrap/>
            <w:vAlign w:val="bottom"/>
            <w:hideMark/>
          </w:tcPr>
          <w:p w14:paraId="7D5D379E" w14:textId="2FF7D9EA" w:rsidR="00461E9A" w:rsidRPr="002640F0" w:rsidRDefault="00461E9A" w:rsidP="00963FE6">
            <w:pPr>
              <w:spacing w:line="360" w:lineRule="auto"/>
              <w:rPr>
                <w:color w:val="000000"/>
                <w:sz w:val="20"/>
                <w:szCs w:val="20"/>
              </w:rPr>
            </w:pPr>
            <w:r w:rsidRPr="002640F0">
              <w:rPr>
                <w:color w:val="000000"/>
                <w:sz w:val="20"/>
                <w:szCs w:val="20"/>
              </w:rPr>
              <w:t>Volunt.</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7C2BA3E0" w14:textId="77777777" w:rsidR="00461E9A" w:rsidRPr="002640F0" w:rsidRDefault="00461E9A" w:rsidP="00963FE6">
            <w:pPr>
              <w:spacing w:line="360" w:lineRule="auto"/>
              <w:rPr>
                <w:color w:val="000000"/>
                <w:sz w:val="20"/>
                <w:szCs w:val="20"/>
              </w:rPr>
            </w:pPr>
            <w:r w:rsidRPr="002640F0">
              <w:rPr>
                <w:color w:val="000000"/>
                <w:sz w:val="20"/>
                <w:szCs w:val="20"/>
              </w:rPr>
              <w:t>Clusters</w:t>
            </w:r>
          </w:p>
        </w:tc>
        <w:tc>
          <w:tcPr>
            <w:tcW w:w="0" w:type="auto"/>
            <w:tcBorders>
              <w:top w:val="nil"/>
              <w:left w:val="nil"/>
              <w:bottom w:val="single" w:sz="4" w:space="0" w:color="auto"/>
              <w:right w:val="nil"/>
            </w:tcBorders>
            <w:shd w:val="clear" w:color="auto" w:fill="auto"/>
            <w:noWrap/>
            <w:vAlign w:val="bottom"/>
            <w:hideMark/>
          </w:tcPr>
          <w:p w14:paraId="313AD5C4" w14:textId="77777777" w:rsidR="00461E9A" w:rsidRPr="002640F0" w:rsidRDefault="00461E9A" w:rsidP="00963FE6">
            <w:pPr>
              <w:spacing w:line="360" w:lineRule="auto"/>
              <w:rPr>
                <w:color w:val="000000"/>
                <w:sz w:val="20"/>
                <w:szCs w:val="20"/>
              </w:rPr>
            </w:pPr>
            <w:r w:rsidRPr="002640F0">
              <w:rPr>
                <w:color w:val="000000"/>
                <w:sz w:val="20"/>
                <w:szCs w:val="20"/>
              </w:rPr>
              <w:t>Sup. Net.</w:t>
            </w:r>
          </w:p>
        </w:tc>
        <w:tc>
          <w:tcPr>
            <w:tcW w:w="0" w:type="auto"/>
            <w:tcBorders>
              <w:top w:val="nil"/>
              <w:left w:val="single" w:sz="4" w:space="0" w:color="auto"/>
              <w:bottom w:val="single" w:sz="4" w:space="0" w:color="auto"/>
              <w:right w:val="nil"/>
            </w:tcBorders>
            <w:shd w:val="clear" w:color="auto" w:fill="auto"/>
            <w:noWrap/>
            <w:vAlign w:val="bottom"/>
            <w:hideMark/>
          </w:tcPr>
          <w:p w14:paraId="392790C0" w14:textId="6EC3C64A" w:rsidR="00461E9A" w:rsidRPr="002640F0" w:rsidRDefault="00F22145" w:rsidP="00963FE6">
            <w:pPr>
              <w:spacing w:line="360" w:lineRule="auto"/>
              <w:rPr>
                <w:color w:val="000000"/>
                <w:sz w:val="20"/>
                <w:szCs w:val="20"/>
              </w:rPr>
            </w:pPr>
            <w:r w:rsidRPr="002640F0">
              <w:rPr>
                <w:color w:val="000000"/>
                <w:sz w:val="20"/>
                <w:szCs w:val="20"/>
              </w:rPr>
              <w:t>Soc</w:t>
            </w:r>
            <w:r w:rsidR="00461E9A" w:rsidRPr="002640F0">
              <w:rPr>
                <w:color w:val="000000"/>
                <w:sz w:val="20"/>
                <w:szCs w:val="20"/>
              </w:rPr>
              <w:t>. Con.</w:t>
            </w:r>
          </w:p>
        </w:tc>
      </w:tr>
      <w:tr w:rsidR="00963FE6" w:rsidRPr="002640F0" w14:paraId="5FBF9E69"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2DC05412" w14:textId="77777777" w:rsidR="00461E9A" w:rsidRPr="002640F0" w:rsidRDefault="00461E9A" w:rsidP="00963FE6">
            <w:pPr>
              <w:spacing w:line="360" w:lineRule="auto"/>
              <w:rPr>
                <w:color w:val="000000"/>
                <w:sz w:val="20"/>
                <w:szCs w:val="20"/>
              </w:rPr>
            </w:pPr>
            <w:r w:rsidRPr="002640F0">
              <w:rPr>
                <w:color w:val="000000"/>
                <w:sz w:val="20"/>
                <w:szCs w:val="20"/>
              </w:rPr>
              <w:t>Income per capita (2016)</w:t>
            </w:r>
          </w:p>
        </w:tc>
        <w:tc>
          <w:tcPr>
            <w:tcW w:w="0" w:type="auto"/>
            <w:tcBorders>
              <w:top w:val="nil"/>
              <w:left w:val="nil"/>
              <w:bottom w:val="nil"/>
              <w:right w:val="single" w:sz="4" w:space="0" w:color="auto"/>
            </w:tcBorders>
            <w:shd w:val="clear" w:color="auto" w:fill="auto"/>
            <w:noWrap/>
            <w:vAlign w:val="bottom"/>
            <w:hideMark/>
          </w:tcPr>
          <w:p w14:paraId="4665FCAC" w14:textId="701A5F0B"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19B2CEC" w14:textId="0E3EEB6C"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49173CCA" w14:textId="238FFFF9"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1B83F02B" w14:textId="32850E34" w:rsidR="00461E9A" w:rsidRPr="002640F0" w:rsidRDefault="00461E9A" w:rsidP="00963FE6">
            <w:pPr>
              <w:spacing w:line="360" w:lineRule="auto"/>
              <w:rPr>
                <w:color w:val="000000"/>
                <w:sz w:val="20"/>
                <w:szCs w:val="20"/>
              </w:rPr>
            </w:pPr>
            <w:r w:rsidRPr="002640F0">
              <w:rPr>
                <w:color w:val="000000"/>
                <w:sz w:val="20"/>
                <w:szCs w:val="20"/>
              </w:rPr>
              <w:t>-0.65***</w:t>
            </w:r>
          </w:p>
        </w:tc>
        <w:tc>
          <w:tcPr>
            <w:tcW w:w="0" w:type="auto"/>
            <w:tcBorders>
              <w:top w:val="nil"/>
              <w:left w:val="single" w:sz="4" w:space="0" w:color="auto"/>
              <w:bottom w:val="nil"/>
              <w:right w:val="nil"/>
            </w:tcBorders>
            <w:shd w:val="clear" w:color="auto" w:fill="auto"/>
            <w:noWrap/>
            <w:vAlign w:val="bottom"/>
            <w:hideMark/>
          </w:tcPr>
          <w:p w14:paraId="2FA172D8" w14:textId="1E419A07" w:rsidR="00461E9A" w:rsidRPr="002640F0" w:rsidRDefault="00461E9A" w:rsidP="00963FE6">
            <w:pPr>
              <w:spacing w:line="360" w:lineRule="auto"/>
              <w:rPr>
                <w:color w:val="000000"/>
                <w:sz w:val="20"/>
                <w:szCs w:val="20"/>
              </w:rPr>
            </w:pPr>
            <w:r w:rsidRPr="002640F0">
              <w:rPr>
                <w:color w:val="000000"/>
                <w:sz w:val="20"/>
                <w:szCs w:val="20"/>
              </w:rPr>
              <w:t>-0.000***</w:t>
            </w:r>
          </w:p>
        </w:tc>
      </w:tr>
      <w:tr w:rsidR="00963FE6" w:rsidRPr="002640F0" w14:paraId="670FBEE2"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552D0918" w14:textId="77777777" w:rsidR="00461E9A" w:rsidRPr="002640F0" w:rsidRDefault="00461E9A" w:rsidP="00963FE6">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3BC2CD96" w14:textId="76B7BFBE"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B55D49A" w14:textId="1EDA5199"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66C9DB01" w14:textId="665BB4B8"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68E3A501" w14:textId="357EA97F"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003E09EF" w14:textId="55BEBE15" w:rsidR="00461E9A" w:rsidRPr="002640F0" w:rsidRDefault="00461E9A" w:rsidP="00963FE6">
            <w:pPr>
              <w:spacing w:line="360" w:lineRule="auto"/>
              <w:rPr>
                <w:color w:val="000000"/>
                <w:sz w:val="20"/>
                <w:szCs w:val="20"/>
              </w:rPr>
            </w:pPr>
            <w:r w:rsidRPr="002640F0">
              <w:rPr>
                <w:color w:val="000000"/>
                <w:sz w:val="20"/>
                <w:szCs w:val="20"/>
              </w:rPr>
              <w:t>(0.000)</w:t>
            </w:r>
          </w:p>
        </w:tc>
      </w:tr>
      <w:tr w:rsidR="00963FE6" w:rsidRPr="002640F0" w14:paraId="3409BD73"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621AD29F" w14:textId="77777777" w:rsidR="00461E9A" w:rsidRPr="002640F0" w:rsidRDefault="00461E9A" w:rsidP="00963FE6">
            <w:pPr>
              <w:spacing w:line="360" w:lineRule="auto"/>
              <w:rPr>
                <w:color w:val="000000"/>
                <w:sz w:val="20"/>
                <w:szCs w:val="20"/>
              </w:rPr>
            </w:pPr>
            <w:r w:rsidRPr="002640F0">
              <w:rPr>
                <w:color w:val="000000"/>
                <w:sz w:val="20"/>
                <w:szCs w:val="20"/>
              </w:rPr>
              <w:t>Inequality (Gini 2016)</w:t>
            </w:r>
          </w:p>
        </w:tc>
        <w:tc>
          <w:tcPr>
            <w:tcW w:w="0" w:type="auto"/>
            <w:tcBorders>
              <w:top w:val="nil"/>
              <w:left w:val="nil"/>
              <w:bottom w:val="nil"/>
              <w:right w:val="single" w:sz="4" w:space="0" w:color="auto"/>
            </w:tcBorders>
            <w:shd w:val="clear" w:color="auto" w:fill="auto"/>
            <w:noWrap/>
            <w:vAlign w:val="bottom"/>
            <w:hideMark/>
          </w:tcPr>
          <w:p w14:paraId="3A0F02EA" w14:textId="3255887C" w:rsidR="00461E9A" w:rsidRPr="002640F0" w:rsidRDefault="00461E9A" w:rsidP="00963FE6">
            <w:pPr>
              <w:spacing w:line="360" w:lineRule="auto"/>
              <w:rPr>
                <w:color w:val="000000"/>
                <w:sz w:val="20"/>
                <w:szCs w:val="20"/>
              </w:rPr>
            </w:pPr>
            <w:r w:rsidRPr="002640F0">
              <w:rPr>
                <w:color w:val="000000"/>
                <w:sz w:val="20"/>
                <w:szCs w:val="20"/>
              </w:rPr>
              <w:t>-0.026</w:t>
            </w:r>
          </w:p>
        </w:tc>
        <w:tc>
          <w:tcPr>
            <w:tcW w:w="0" w:type="auto"/>
            <w:tcBorders>
              <w:top w:val="nil"/>
              <w:left w:val="nil"/>
              <w:bottom w:val="nil"/>
              <w:right w:val="nil"/>
            </w:tcBorders>
            <w:shd w:val="clear" w:color="auto" w:fill="auto"/>
            <w:noWrap/>
            <w:vAlign w:val="bottom"/>
            <w:hideMark/>
          </w:tcPr>
          <w:p w14:paraId="6CEFAD16" w14:textId="3879195F" w:rsidR="00461E9A" w:rsidRPr="002640F0" w:rsidRDefault="00461E9A" w:rsidP="00963FE6">
            <w:pPr>
              <w:spacing w:line="360" w:lineRule="auto"/>
              <w:rPr>
                <w:color w:val="000000"/>
                <w:sz w:val="20"/>
                <w:szCs w:val="20"/>
              </w:rPr>
            </w:pPr>
            <w:r w:rsidRPr="002640F0">
              <w:rPr>
                <w:color w:val="000000"/>
                <w:sz w:val="20"/>
                <w:szCs w:val="20"/>
              </w:rPr>
              <w:t>-0.018</w:t>
            </w:r>
          </w:p>
        </w:tc>
        <w:tc>
          <w:tcPr>
            <w:tcW w:w="0" w:type="auto"/>
            <w:tcBorders>
              <w:top w:val="nil"/>
              <w:left w:val="single" w:sz="4" w:space="0" w:color="auto"/>
              <w:bottom w:val="nil"/>
              <w:right w:val="single" w:sz="4" w:space="0" w:color="auto"/>
            </w:tcBorders>
            <w:shd w:val="clear" w:color="auto" w:fill="auto"/>
            <w:noWrap/>
            <w:vAlign w:val="bottom"/>
            <w:hideMark/>
          </w:tcPr>
          <w:p w14:paraId="41D01C47" w14:textId="6730D8B3" w:rsidR="00461E9A" w:rsidRPr="002640F0" w:rsidRDefault="00461E9A" w:rsidP="00963FE6">
            <w:pPr>
              <w:spacing w:line="360" w:lineRule="auto"/>
              <w:rPr>
                <w:color w:val="000000"/>
                <w:sz w:val="20"/>
                <w:szCs w:val="20"/>
              </w:rPr>
            </w:pPr>
            <w:r w:rsidRPr="002640F0">
              <w:rPr>
                <w:color w:val="000000"/>
                <w:sz w:val="20"/>
                <w:szCs w:val="20"/>
              </w:rPr>
              <w:t>-0.076**</w:t>
            </w:r>
          </w:p>
        </w:tc>
        <w:tc>
          <w:tcPr>
            <w:tcW w:w="0" w:type="auto"/>
            <w:tcBorders>
              <w:top w:val="nil"/>
              <w:left w:val="nil"/>
              <w:bottom w:val="nil"/>
              <w:right w:val="nil"/>
            </w:tcBorders>
            <w:shd w:val="clear" w:color="auto" w:fill="auto"/>
            <w:noWrap/>
            <w:vAlign w:val="bottom"/>
            <w:hideMark/>
          </w:tcPr>
          <w:p w14:paraId="67D9B039" w14:textId="1919EA9E" w:rsidR="00461E9A" w:rsidRPr="002640F0" w:rsidRDefault="00461E9A" w:rsidP="00963FE6">
            <w:pPr>
              <w:spacing w:line="360" w:lineRule="auto"/>
              <w:rPr>
                <w:color w:val="000000"/>
                <w:sz w:val="20"/>
                <w:szCs w:val="20"/>
              </w:rPr>
            </w:pPr>
            <w:r w:rsidRPr="002640F0">
              <w:rPr>
                <w:color w:val="000000"/>
                <w:sz w:val="20"/>
                <w:szCs w:val="20"/>
              </w:rPr>
              <w:t>-0.065**</w:t>
            </w:r>
          </w:p>
        </w:tc>
        <w:tc>
          <w:tcPr>
            <w:tcW w:w="0" w:type="auto"/>
            <w:tcBorders>
              <w:top w:val="nil"/>
              <w:left w:val="single" w:sz="4" w:space="0" w:color="auto"/>
              <w:bottom w:val="nil"/>
              <w:right w:val="nil"/>
            </w:tcBorders>
            <w:shd w:val="clear" w:color="auto" w:fill="auto"/>
            <w:noWrap/>
            <w:vAlign w:val="bottom"/>
            <w:hideMark/>
          </w:tcPr>
          <w:p w14:paraId="254A7225" w14:textId="118F06AC" w:rsidR="00461E9A" w:rsidRPr="002640F0" w:rsidRDefault="00461E9A" w:rsidP="00963FE6">
            <w:pPr>
              <w:spacing w:line="360" w:lineRule="auto"/>
              <w:rPr>
                <w:color w:val="000000"/>
                <w:sz w:val="20"/>
                <w:szCs w:val="20"/>
              </w:rPr>
            </w:pPr>
            <w:r w:rsidRPr="002640F0">
              <w:rPr>
                <w:color w:val="000000"/>
                <w:sz w:val="20"/>
                <w:szCs w:val="20"/>
              </w:rPr>
              <w:t>-0.064**</w:t>
            </w:r>
          </w:p>
        </w:tc>
      </w:tr>
      <w:tr w:rsidR="00963FE6" w:rsidRPr="002640F0" w14:paraId="130FCA30"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74B5AD9B" w14:textId="77777777" w:rsidR="00461E9A" w:rsidRPr="002640F0" w:rsidRDefault="00461E9A" w:rsidP="00963FE6">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78D2026D" w14:textId="1661C7E7" w:rsidR="00461E9A" w:rsidRPr="002640F0" w:rsidRDefault="00461E9A" w:rsidP="00963FE6">
            <w:pPr>
              <w:spacing w:line="360" w:lineRule="auto"/>
              <w:rPr>
                <w:color w:val="000000"/>
                <w:sz w:val="20"/>
                <w:szCs w:val="20"/>
              </w:rPr>
            </w:pPr>
            <w:r w:rsidRPr="002640F0">
              <w:rPr>
                <w:color w:val="000000"/>
                <w:sz w:val="20"/>
                <w:szCs w:val="20"/>
              </w:rPr>
              <w:t>(0.024)</w:t>
            </w:r>
          </w:p>
        </w:tc>
        <w:tc>
          <w:tcPr>
            <w:tcW w:w="0" w:type="auto"/>
            <w:tcBorders>
              <w:top w:val="nil"/>
              <w:left w:val="nil"/>
              <w:bottom w:val="nil"/>
              <w:right w:val="nil"/>
            </w:tcBorders>
            <w:shd w:val="clear" w:color="auto" w:fill="auto"/>
            <w:noWrap/>
            <w:vAlign w:val="bottom"/>
            <w:hideMark/>
          </w:tcPr>
          <w:p w14:paraId="2BB3F7D3" w14:textId="18CF3398" w:rsidR="00461E9A" w:rsidRPr="002640F0" w:rsidRDefault="00461E9A" w:rsidP="00963FE6">
            <w:pPr>
              <w:spacing w:line="360" w:lineRule="auto"/>
              <w:rPr>
                <w:color w:val="000000"/>
                <w:sz w:val="20"/>
                <w:szCs w:val="20"/>
              </w:rPr>
            </w:pPr>
            <w:r w:rsidRPr="002640F0">
              <w:rPr>
                <w:color w:val="000000"/>
                <w:sz w:val="20"/>
                <w:szCs w:val="20"/>
              </w:rPr>
              <w:t>(0.024)</w:t>
            </w:r>
          </w:p>
        </w:tc>
        <w:tc>
          <w:tcPr>
            <w:tcW w:w="0" w:type="auto"/>
            <w:tcBorders>
              <w:top w:val="nil"/>
              <w:left w:val="single" w:sz="4" w:space="0" w:color="auto"/>
              <w:bottom w:val="nil"/>
              <w:right w:val="single" w:sz="4" w:space="0" w:color="auto"/>
            </w:tcBorders>
            <w:shd w:val="clear" w:color="auto" w:fill="auto"/>
            <w:noWrap/>
            <w:vAlign w:val="bottom"/>
            <w:hideMark/>
          </w:tcPr>
          <w:p w14:paraId="3237269B" w14:textId="57F62D68" w:rsidR="00461E9A" w:rsidRPr="002640F0" w:rsidRDefault="00461E9A" w:rsidP="00963FE6">
            <w:pPr>
              <w:spacing w:line="360" w:lineRule="auto"/>
              <w:rPr>
                <w:color w:val="000000"/>
                <w:sz w:val="20"/>
                <w:szCs w:val="20"/>
              </w:rPr>
            </w:pPr>
            <w:r w:rsidRPr="002640F0">
              <w:rPr>
                <w:color w:val="000000"/>
                <w:sz w:val="20"/>
                <w:szCs w:val="20"/>
              </w:rPr>
              <w:t>(0.023)</w:t>
            </w:r>
          </w:p>
        </w:tc>
        <w:tc>
          <w:tcPr>
            <w:tcW w:w="0" w:type="auto"/>
            <w:tcBorders>
              <w:top w:val="nil"/>
              <w:left w:val="nil"/>
              <w:bottom w:val="nil"/>
              <w:right w:val="nil"/>
            </w:tcBorders>
            <w:shd w:val="clear" w:color="auto" w:fill="auto"/>
            <w:noWrap/>
            <w:vAlign w:val="bottom"/>
            <w:hideMark/>
          </w:tcPr>
          <w:p w14:paraId="08D0D0B1" w14:textId="4F6D90FB" w:rsidR="00461E9A" w:rsidRPr="002640F0" w:rsidRDefault="00461E9A" w:rsidP="00963FE6">
            <w:pPr>
              <w:spacing w:line="360" w:lineRule="auto"/>
              <w:rPr>
                <w:color w:val="000000"/>
                <w:sz w:val="20"/>
                <w:szCs w:val="20"/>
              </w:rPr>
            </w:pPr>
            <w:r w:rsidRPr="002640F0">
              <w:rPr>
                <w:color w:val="000000"/>
                <w:sz w:val="20"/>
                <w:szCs w:val="20"/>
              </w:rPr>
              <w:t>(0.024)</w:t>
            </w:r>
          </w:p>
        </w:tc>
        <w:tc>
          <w:tcPr>
            <w:tcW w:w="0" w:type="auto"/>
            <w:tcBorders>
              <w:top w:val="nil"/>
              <w:left w:val="single" w:sz="4" w:space="0" w:color="auto"/>
              <w:bottom w:val="nil"/>
              <w:right w:val="nil"/>
            </w:tcBorders>
            <w:shd w:val="clear" w:color="auto" w:fill="auto"/>
            <w:noWrap/>
            <w:vAlign w:val="bottom"/>
            <w:hideMark/>
          </w:tcPr>
          <w:p w14:paraId="4DE2DB9C" w14:textId="40EB1A30" w:rsidR="00461E9A" w:rsidRPr="002640F0" w:rsidRDefault="00461E9A" w:rsidP="00963FE6">
            <w:pPr>
              <w:spacing w:line="360" w:lineRule="auto"/>
              <w:rPr>
                <w:color w:val="000000"/>
                <w:sz w:val="20"/>
                <w:szCs w:val="20"/>
              </w:rPr>
            </w:pPr>
            <w:r w:rsidRPr="002640F0">
              <w:rPr>
                <w:color w:val="000000"/>
                <w:sz w:val="20"/>
                <w:szCs w:val="20"/>
              </w:rPr>
              <w:t>(0.025)</w:t>
            </w:r>
          </w:p>
        </w:tc>
      </w:tr>
      <w:tr w:rsidR="00963FE6" w:rsidRPr="002640F0" w14:paraId="297B1655"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5FCC5719" w14:textId="77777777" w:rsidR="00461E9A" w:rsidRPr="002640F0" w:rsidRDefault="00461E9A" w:rsidP="00963FE6">
            <w:pPr>
              <w:spacing w:line="360" w:lineRule="auto"/>
              <w:rPr>
                <w:color w:val="000000"/>
                <w:sz w:val="20"/>
                <w:szCs w:val="20"/>
              </w:rPr>
            </w:pPr>
            <w:r w:rsidRPr="002640F0">
              <w:rPr>
                <w:color w:val="000000"/>
                <w:sz w:val="20"/>
                <w:szCs w:val="20"/>
              </w:rPr>
              <w:t>Employment change (1980-2016)</w:t>
            </w:r>
          </w:p>
        </w:tc>
        <w:tc>
          <w:tcPr>
            <w:tcW w:w="0" w:type="auto"/>
            <w:tcBorders>
              <w:top w:val="nil"/>
              <w:left w:val="nil"/>
              <w:bottom w:val="nil"/>
              <w:right w:val="single" w:sz="4" w:space="0" w:color="auto"/>
            </w:tcBorders>
            <w:shd w:val="clear" w:color="auto" w:fill="auto"/>
            <w:noWrap/>
            <w:vAlign w:val="bottom"/>
            <w:hideMark/>
          </w:tcPr>
          <w:p w14:paraId="3D3634BF" w14:textId="63721D7B" w:rsidR="00461E9A" w:rsidRPr="002640F0" w:rsidRDefault="00461E9A" w:rsidP="00963FE6">
            <w:pPr>
              <w:spacing w:line="360" w:lineRule="auto"/>
              <w:rPr>
                <w:color w:val="000000"/>
                <w:sz w:val="20"/>
                <w:szCs w:val="20"/>
              </w:rPr>
            </w:pPr>
            <w:r w:rsidRPr="002640F0">
              <w:rPr>
                <w:color w:val="000000"/>
                <w:sz w:val="20"/>
                <w:szCs w:val="20"/>
              </w:rPr>
              <w:t>-0.856***</w:t>
            </w:r>
          </w:p>
        </w:tc>
        <w:tc>
          <w:tcPr>
            <w:tcW w:w="0" w:type="auto"/>
            <w:tcBorders>
              <w:top w:val="nil"/>
              <w:left w:val="nil"/>
              <w:bottom w:val="nil"/>
              <w:right w:val="nil"/>
            </w:tcBorders>
            <w:shd w:val="clear" w:color="auto" w:fill="auto"/>
            <w:noWrap/>
            <w:vAlign w:val="bottom"/>
            <w:hideMark/>
          </w:tcPr>
          <w:p w14:paraId="639254FB" w14:textId="0A0FDAAA" w:rsidR="00461E9A" w:rsidRPr="002640F0" w:rsidRDefault="00461E9A" w:rsidP="00963FE6">
            <w:pPr>
              <w:spacing w:line="360" w:lineRule="auto"/>
              <w:rPr>
                <w:color w:val="000000"/>
                <w:sz w:val="20"/>
                <w:szCs w:val="20"/>
              </w:rPr>
            </w:pPr>
            <w:r w:rsidRPr="002640F0">
              <w:rPr>
                <w:color w:val="000000"/>
                <w:sz w:val="20"/>
                <w:szCs w:val="20"/>
              </w:rPr>
              <w:t>-0.816***</w:t>
            </w:r>
          </w:p>
        </w:tc>
        <w:tc>
          <w:tcPr>
            <w:tcW w:w="0" w:type="auto"/>
            <w:tcBorders>
              <w:top w:val="nil"/>
              <w:left w:val="single" w:sz="4" w:space="0" w:color="auto"/>
              <w:bottom w:val="nil"/>
              <w:right w:val="single" w:sz="4" w:space="0" w:color="auto"/>
            </w:tcBorders>
            <w:shd w:val="clear" w:color="auto" w:fill="auto"/>
            <w:noWrap/>
            <w:vAlign w:val="bottom"/>
            <w:hideMark/>
          </w:tcPr>
          <w:p w14:paraId="7FD319F7" w14:textId="1A38DB94" w:rsidR="00461E9A" w:rsidRPr="002640F0" w:rsidRDefault="00461E9A" w:rsidP="00963FE6">
            <w:pPr>
              <w:spacing w:line="360" w:lineRule="auto"/>
              <w:rPr>
                <w:color w:val="000000"/>
                <w:sz w:val="20"/>
                <w:szCs w:val="20"/>
              </w:rPr>
            </w:pPr>
            <w:r w:rsidRPr="002640F0">
              <w:rPr>
                <w:color w:val="000000"/>
                <w:sz w:val="20"/>
                <w:szCs w:val="20"/>
              </w:rPr>
              <w:t>-0.817***</w:t>
            </w:r>
          </w:p>
        </w:tc>
        <w:tc>
          <w:tcPr>
            <w:tcW w:w="0" w:type="auto"/>
            <w:tcBorders>
              <w:top w:val="nil"/>
              <w:left w:val="nil"/>
              <w:bottom w:val="nil"/>
              <w:right w:val="nil"/>
            </w:tcBorders>
            <w:shd w:val="clear" w:color="auto" w:fill="auto"/>
            <w:noWrap/>
            <w:vAlign w:val="bottom"/>
            <w:hideMark/>
          </w:tcPr>
          <w:p w14:paraId="60981170" w14:textId="395FD76F" w:rsidR="00461E9A" w:rsidRPr="002640F0" w:rsidRDefault="00461E9A" w:rsidP="00963FE6">
            <w:pPr>
              <w:spacing w:line="360" w:lineRule="auto"/>
              <w:rPr>
                <w:color w:val="000000"/>
                <w:sz w:val="20"/>
                <w:szCs w:val="20"/>
              </w:rPr>
            </w:pPr>
            <w:r w:rsidRPr="002640F0">
              <w:rPr>
                <w:color w:val="000000"/>
                <w:sz w:val="20"/>
                <w:szCs w:val="20"/>
              </w:rPr>
              <w:t>-0.45***</w:t>
            </w:r>
          </w:p>
        </w:tc>
        <w:tc>
          <w:tcPr>
            <w:tcW w:w="0" w:type="auto"/>
            <w:tcBorders>
              <w:top w:val="nil"/>
              <w:left w:val="single" w:sz="4" w:space="0" w:color="auto"/>
              <w:bottom w:val="nil"/>
              <w:right w:val="nil"/>
            </w:tcBorders>
            <w:shd w:val="clear" w:color="auto" w:fill="auto"/>
            <w:noWrap/>
            <w:vAlign w:val="bottom"/>
            <w:hideMark/>
          </w:tcPr>
          <w:p w14:paraId="44E1E781" w14:textId="16588393" w:rsidR="00461E9A" w:rsidRPr="002640F0" w:rsidRDefault="00461E9A" w:rsidP="00963FE6">
            <w:pPr>
              <w:spacing w:line="360" w:lineRule="auto"/>
              <w:rPr>
                <w:color w:val="000000"/>
                <w:sz w:val="20"/>
                <w:szCs w:val="20"/>
              </w:rPr>
            </w:pPr>
            <w:r w:rsidRPr="002640F0">
              <w:rPr>
                <w:color w:val="000000"/>
                <w:sz w:val="20"/>
                <w:szCs w:val="20"/>
              </w:rPr>
              <w:t>-0.739***</w:t>
            </w:r>
          </w:p>
        </w:tc>
      </w:tr>
      <w:tr w:rsidR="00963FE6" w:rsidRPr="002640F0" w14:paraId="3A366FA2"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721485E1" w14:textId="77777777" w:rsidR="00461E9A" w:rsidRPr="002640F0" w:rsidRDefault="00461E9A" w:rsidP="00963FE6">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18610220" w14:textId="39B25586" w:rsidR="00461E9A" w:rsidRPr="002640F0" w:rsidRDefault="00461E9A" w:rsidP="00963FE6">
            <w:pPr>
              <w:spacing w:line="360" w:lineRule="auto"/>
              <w:rPr>
                <w:color w:val="000000"/>
                <w:sz w:val="20"/>
                <w:szCs w:val="20"/>
              </w:rPr>
            </w:pPr>
            <w:r w:rsidRPr="002640F0">
              <w:rPr>
                <w:color w:val="000000"/>
                <w:sz w:val="20"/>
                <w:szCs w:val="20"/>
              </w:rPr>
              <w:t>(0.135)</w:t>
            </w:r>
          </w:p>
        </w:tc>
        <w:tc>
          <w:tcPr>
            <w:tcW w:w="0" w:type="auto"/>
            <w:tcBorders>
              <w:top w:val="nil"/>
              <w:left w:val="nil"/>
              <w:bottom w:val="nil"/>
              <w:right w:val="nil"/>
            </w:tcBorders>
            <w:shd w:val="clear" w:color="auto" w:fill="auto"/>
            <w:noWrap/>
            <w:vAlign w:val="bottom"/>
            <w:hideMark/>
          </w:tcPr>
          <w:p w14:paraId="5C9B42FD" w14:textId="0BF3F507" w:rsidR="00461E9A" w:rsidRPr="002640F0" w:rsidRDefault="00461E9A" w:rsidP="00963FE6">
            <w:pPr>
              <w:spacing w:line="360" w:lineRule="auto"/>
              <w:rPr>
                <w:color w:val="000000"/>
                <w:sz w:val="20"/>
                <w:szCs w:val="20"/>
              </w:rPr>
            </w:pPr>
            <w:r w:rsidRPr="002640F0">
              <w:rPr>
                <w:color w:val="000000"/>
                <w:sz w:val="20"/>
                <w:szCs w:val="20"/>
              </w:rPr>
              <w:t>(0.135)</w:t>
            </w:r>
          </w:p>
        </w:tc>
        <w:tc>
          <w:tcPr>
            <w:tcW w:w="0" w:type="auto"/>
            <w:tcBorders>
              <w:top w:val="nil"/>
              <w:left w:val="single" w:sz="4" w:space="0" w:color="auto"/>
              <w:bottom w:val="nil"/>
              <w:right w:val="single" w:sz="4" w:space="0" w:color="auto"/>
            </w:tcBorders>
            <w:shd w:val="clear" w:color="auto" w:fill="auto"/>
            <w:noWrap/>
            <w:vAlign w:val="bottom"/>
            <w:hideMark/>
          </w:tcPr>
          <w:p w14:paraId="4B65DB0C" w14:textId="124C8CB8" w:rsidR="00461E9A" w:rsidRPr="002640F0" w:rsidRDefault="00461E9A" w:rsidP="00963FE6">
            <w:pPr>
              <w:spacing w:line="360" w:lineRule="auto"/>
              <w:rPr>
                <w:color w:val="000000"/>
                <w:sz w:val="20"/>
                <w:szCs w:val="20"/>
              </w:rPr>
            </w:pPr>
            <w:r w:rsidRPr="002640F0">
              <w:rPr>
                <w:color w:val="000000"/>
                <w:sz w:val="20"/>
                <w:szCs w:val="20"/>
              </w:rPr>
              <w:t>(0.127)</w:t>
            </w:r>
          </w:p>
        </w:tc>
        <w:tc>
          <w:tcPr>
            <w:tcW w:w="0" w:type="auto"/>
            <w:tcBorders>
              <w:top w:val="nil"/>
              <w:left w:val="nil"/>
              <w:bottom w:val="nil"/>
              <w:right w:val="nil"/>
            </w:tcBorders>
            <w:shd w:val="clear" w:color="auto" w:fill="auto"/>
            <w:noWrap/>
            <w:vAlign w:val="bottom"/>
            <w:hideMark/>
          </w:tcPr>
          <w:p w14:paraId="1D912DDC" w14:textId="6CC36B1F" w:rsidR="00461E9A" w:rsidRPr="002640F0" w:rsidRDefault="00461E9A" w:rsidP="00963FE6">
            <w:pPr>
              <w:spacing w:line="360" w:lineRule="auto"/>
              <w:rPr>
                <w:color w:val="000000"/>
                <w:sz w:val="20"/>
                <w:szCs w:val="20"/>
              </w:rPr>
            </w:pPr>
            <w:r w:rsidRPr="002640F0">
              <w:rPr>
                <w:color w:val="000000"/>
                <w:sz w:val="20"/>
                <w:szCs w:val="20"/>
              </w:rPr>
              <w:t>(0.134)</w:t>
            </w:r>
          </w:p>
        </w:tc>
        <w:tc>
          <w:tcPr>
            <w:tcW w:w="0" w:type="auto"/>
            <w:tcBorders>
              <w:top w:val="nil"/>
              <w:left w:val="single" w:sz="4" w:space="0" w:color="auto"/>
              <w:bottom w:val="nil"/>
              <w:right w:val="nil"/>
            </w:tcBorders>
            <w:shd w:val="clear" w:color="auto" w:fill="auto"/>
            <w:noWrap/>
            <w:vAlign w:val="bottom"/>
            <w:hideMark/>
          </w:tcPr>
          <w:p w14:paraId="659903DF" w14:textId="5CBC539A" w:rsidR="00461E9A" w:rsidRPr="002640F0" w:rsidRDefault="00461E9A" w:rsidP="00963FE6">
            <w:pPr>
              <w:spacing w:line="360" w:lineRule="auto"/>
              <w:rPr>
                <w:color w:val="000000"/>
                <w:sz w:val="20"/>
                <w:szCs w:val="20"/>
              </w:rPr>
            </w:pPr>
            <w:r w:rsidRPr="002640F0">
              <w:rPr>
                <w:color w:val="000000"/>
                <w:sz w:val="20"/>
                <w:szCs w:val="20"/>
              </w:rPr>
              <w:t>(0.133)</w:t>
            </w:r>
          </w:p>
        </w:tc>
      </w:tr>
      <w:tr w:rsidR="00963FE6" w:rsidRPr="002640F0" w14:paraId="25E84FFD"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556569B9" w14:textId="7696F535" w:rsidR="00461E9A" w:rsidRPr="002640F0" w:rsidRDefault="00461E9A" w:rsidP="00963FE6">
            <w:pPr>
              <w:spacing w:line="360" w:lineRule="auto"/>
              <w:rPr>
                <w:color w:val="000000"/>
                <w:sz w:val="20"/>
                <w:szCs w:val="20"/>
              </w:rPr>
            </w:pPr>
            <w:r w:rsidRPr="002640F0">
              <w:rPr>
                <w:color w:val="000000"/>
                <w:sz w:val="20"/>
                <w:szCs w:val="20"/>
              </w:rPr>
              <w:t>Social Capital</w:t>
            </w:r>
            <w:r w:rsidR="005F46FA" w:rsidRPr="002640F0">
              <w:rPr>
                <w:color w:val="000000"/>
                <w:sz w:val="20"/>
                <w:szCs w:val="20"/>
              </w:rPr>
              <w:t xml:space="preserve"> Community</w:t>
            </w:r>
          </w:p>
        </w:tc>
        <w:tc>
          <w:tcPr>
            <w:tcW w:w="0" w:type="auto"/>
            <w:tcBorders>
              <w:top w:val="nil"/>
              <w:left w:val="nil"/>
              <w:bottom w:val="nil"/>
              <w:right w:val="single" w:sz="4" w:space="0" w:color="auto"/>
            </w:tcBorders>
            <w:shd w:val="clear" w:color="auto" w:fill="auto"/>
            <w:noWrap/>
            <w:vAlign w:val="bottom"/>
            <w:hideMark/>
          </w:tcPr>
          <w:p w14:paraId="2E95D02D" w14:textId="20C44A70" w:rsidR="00461E9A" w:rsidRPr="002640F0" w:rsidRDefault="00461E9A" w:rsidP="00963FE6">
            <w:pPr>
              <w:spacing w:line="360" w:lineRule="auto"/>
              <w:rPr>
                <w:color w:val="000000"/>
                <w:sz w:val="20"/>
                <w:szCs w:val="20"/>
              </w:rPr>
            </w:pPr>
            <w:r w:rsidRPr="002640F0">
              <w:rPr>
                <w:color w:val="000000"/>
                <w:sz w:val="20"/>
                <w:szCs w:val="20"/>
              </w:rPr>
              <w:t>0.421***</w:t>
            </w:r>
          </w:p>
        </w:tc>
        <w:tc>
          <w:tcPr>
            <w:tcW w:w="0" w:type="auto"/>
            <w:tcBorders>
              <w:top w:val="nil"/>
              <w:left w:val="nil"/>
              <w:bottom w:val="nil"/>
              <w:right w:val="nil"/>
            </w:tcBorders>
            <w:shd w:val="clear" w:color="auto" w:fill="auto"/>
            <w:noWrap/>
            <w:vAlign w:val="bottom"/>
            <w:hideMark/>
          </w:tcPr>
          <w:p w14:paraId="44600C63" w14:textId="1FD3CBEB" w:rsidR="00461E9A" w:rsidRPr="002640F0" w:rsidRDefault="00461E9A" w:rsidP="00963FE6">
            <w:pPr>
              <w:spacing w:line="360" w:lineRule="auto"/>
              <w:rPr>
                <w:color w:val="000000"/>
                <w:sz w:val="20"/>
                <w:szCs w:val="20"/>
              </w:rPr>
            </w:pPr>
            <w:r w:rsidRPr="002640F0">
              <w:rPr>
                <w:color w:val="000000"/>
                <w:sz w:val="20"/>
                <w:szCs w:val="20"/>
              </w:rPr>
              <w:t>0.117***</w:t>
            </w:r>
          </w:p>
        </w:tc>
        <w:tc>
          <w:tcPr>
            <w:tcW w:w="0" w:type="auto"/>
            <w:tcBorders>
              <w:top w:val="nil"/>
              <w:left w:val="single" w:sz="4" w:space="0" w:color="auto"/>
              <w:bottom w:val="nil"/>
              <w:right w:val="single" w:sz="4" w:space="0" w:color="auto"/>
            </w:tcBorders>
            <w:shd w:val="clear" w:color="auto" w:fill="auto"/>
            <w:noWrap/>
            <w:vAlign w:val="bottom"/>
            <w:hideMark/>
          </w:tcPr>
          <w:p w14:paraId="33C81B17" w14:textId="1DBF1B0E" w:rsidR="00461E9A" w:rsidRPr="002640F0" w:rsidRDefault="00461E9A" w:rsidP="00963FE6">
            <w:pPr>
              <w:spacing w:line="360" w:lineRule="auto"/>
              <w:rPr>
                <w:color w:val="000000"/>
                <w:sz w:val="20"/>
                <w:szCs w:val="20"/>
              </w:rPr>
            </w:pPr>
            <w:r w:rsidRPr="002640F0">
              <w:rPr>
                <w:color w:val="000000"/>
                <w:sz w:val="20"/>
                <w:szCs w:val="20"/>
              </w:rPr>
              <w:t>0.802***</w:t>
            </w:r>
          </w:p>
        </w:tc>
        <w:tc>
          <w:tcPr>
            <w:tcW w:w="0" w:type="auto"/>
            <w:tcBorders>
              <w:top w:val="nil"/>
              <w:left w:val="nil"/>
              <w:bottom w:val="nil"/>
              <w:right w:val="nil"/>
            </w:tcBorders>
            <w:shd w:val="clear" w:color="auto" w:fill="auto"/>
            <w:noWrap/>
            <w:vAlign w:val="bottom"/>
            <w:hideMark/>
          </w:tcPr>
          <w:p w14:paraId="1EC41521" w14:textId="1FF17269" w:rsidR="00461E9A" w:rsidRPr="002640F0" w:rsidRDefault="00461E9A" w:rsidP="00963FE6">
            <w:pPr>
              <w:spacing w:line="360" w:lineRule="auto"/>
              <w:rPr>
                <w:color w:val="000000"/>
                <w:sz w:val="20"/>
                <w:szCs w:val="20"/>
              </w:rPr>
            </w:pPr>
            <w:r w:rsidRPr="002640F0">
              <w:rPr>
                <w:color w:val="000000"/>
                <w:sz w:val="20"/>
                <w:szCs w:val="20"/>
              </w:rPr>
              <w:t>0.709***</w:t>
            </w:r>
          </w:p>
        </w:tc>
        <w:tc>
          <w:tcPr>
            <w:tcW w:w="0" w:type="auto"/>
            <w:tcBorders>
              <w:top w:val="nil"/>
              <w:left w:val="single" w:sz="4" w:space="0" w:color="auto"/>
              <w:bottom w:val="nil"/>
              <w:right w:val="nil"/>
            </w:tcBorders>
            <w:shd w:val="clear" w:color="auto" w:fill="auto"/>
            <w:noWrap/>
            <w:vAlign w:val="bottom"/>
            <w:hideMark/>
          </w:tcPr>
          <w:p w14:paraId="636B494F" w14:textId="1A20D1A9" w:rsidR="00461E9A" w:rsidRPr="002640F0" w:rsidRDefault="00461E9A" w:rsidP="00963FE6">
            <w:pPr>
              <w:spacing w:line="360" w:lineRule="auto"/>
              <w:rPr>
                <w:color w:val="000000"/>
                <w:sz w:val="20"/>
                <w:szCs w:val="20"/>
              </w:rPr>
            </w:pPr>
            <w:r w:rsidRPr="002640F0">
              <w:rPr>
                <w:color w:val="000000"/>
                <w:sz w:val="20"/>
                <w:szCs w:val="20"/>
              </w:rPr>
              <w:t>-0.096***</w:t>
            </w:r>
          </w:p>
        </w:tc>
      </w:tr>
      <w:tr w:rsidR="00963FE6" w:rsidRPr="002640F0" w14:paraId="7E1F9994"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5C517327" w14:textId="77777777" w:rsidR="00461E9A" w:rsidRPr="002640F0" w:rsidRDefault="00461E9A" w:rsidP="00963FE6">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3BBB7BA1" w14:textId="25685DB7" w:rsidR="00461E9A" w:rsidRPr="002640F0" w:rsidRDefault="00461E9A" w:rsidP="00963FE6">
            <w:pPr>
              <w:spacing w:line="360" w:lineRule="auto"/>
              <w:rPr>
                <w:color w:val="000000"/>
                <w:sz w:val="20"/>
                <w:szCs w:val="20"/>
              </w:rPr>
            </w:pPr>
            <w:r w:rsidRPr="002640F0">
              <w:rPr>
                <w:color w:val="000000"/>
                <w:sz w:val="20"/>
                <w:szCs w:val="20"/>
              </w:rPr>
              <w:t>(0.08)</w:t>
            </w:r>
          </w:p>
        </w:tc>
        <w:tc>
          <w:tcPr>
            <w:tcW w:w="0" w:type="auto"/>
            <w:tcBorders>
              <w:top w:val="nil"/>
              <w:left w:val="nil"/>
              <w:bottom w:val="nil"/>
              <w:right w:val="nil"/>
            </w:tcBorders>
            <w:shd w:val="clear" w:color="auto" w:fill="auto"/>
            <w:noWrap/>
            <w:vAlign w:val="bottom"/>
            <w:hideMark/>
          </w:tcPr>
          <w:p w14:paraId="2282AEE0" w14:textId="1B42BF6E" w:rsidR="00461E9A" w:rsidRPr="002640F0" w:rsidRDefault="00461E9A" w:rsidP="00963FE6">
            <w:pPr>
              <w:spacing w:line="360" w:lineRule="auto"/>
              <w:rPr>
                <w:color w:val="000000"/>
                <w:sz w:val="20"/>
                <w:szCs w:val="20"/>
              </w:rPr>
            </w:pPr>
            <w:r w:rsidRPr="002640F0">
              <w:rPr>
                <w:color w:val="000000"/>
                <w:sz w:val="20"/>
                <w:szCs w:val="20"/>
              </w:rPr>
              <w:t>(0.024)</w:t>
            </w:r>
          </w:p>
        </w:tc>
        <w:tc>
          <w:tcPr>
            <w:tcW w:w="0" w:type="auto"/>
            <w:tcBorders>
              <w:top w:val="nil"/>
              <w:left w:val="single" w:sz="4" w:space="0" w:color="auto"/>
              <w:bottom w:val="nil"/>
              <w:right w:val="single" w:sz="4" w:space="0" w:color="auto"/>
            </w:tcBorders>
            <w:shd w:val="clear" w:color="auto" w:fill="auto"/>
            <w:noWrap/>
            <w:vAlign w:val="bottom"/>
            <w:hideMark/>
          </w:tcPr>
          <w:p w14:paraId="0A7B839F" w14:textId="1F649389" w:rsidR="00461E9A" w:rsidRPr="002640F0" w:rsidRDefault="00461E9A" w:rsidP="00963FE6">
            <w:pPr>
              <w:spacing w:line="360" w:lineRule="auto"/>
              <w:rPr>
                <w:color w:val="000000"/>
                <w:sz w:val="20"/>
                <w:szCs w:val="20"/>
              </w:rPr>
            </w:pPr>
            <w:r w:rsidRPr="002640F0">
              <w:rPr>
                <w:color w:val="000000"/>
                <w:sz w:val="20"/>
                <w:szCs w:val="20"/>
              </w:rPr>
              <w:t>(0.041)</w:t>
            </w:r>
          </w:p>
        </w:tc>
        <w:tc>
          <w:tcPr>
            <w:tcW w:w="0" w:type="auto"/>
            <w:tcBorders>
              <w:top w:val="nil"/>
              <w:left w:val="nil"/>
              <w:bottom w:val="nil"/>
              <w:right w:val="nil"/>
            </w:tcBorders>
            <w:shd w:val="clear" w:color="auto" w:fill="auto"/>
            <w:noWrap/>
            <w:vAlign w:val="bottom"/>
            <w:hideMark/>
          </w:tcPr>
          <w:p w14:paraId="3F751FBD" w14:textId="4C9F490F" w:rsidR="00461E9A" w:rsidRPr="002640F0" w:rsidRDefault="00461E9A" w:rsidP="00963FE6">
            <w:pPr>
              <w:spacing w:line="360" w:lineRule="auto"/>
              <w:rPr>
                <w:color w:val="000000"/>
                <w:sz w:val="20"/>
                <w:szCs w:val="20"/>
              </w:rPr>
            </w:pPr>
            <w:r w:rsidRPr="002640F0">
              <w:rPr>
                <w:color w:val="000000"/>
                <w:sz w:val="20"/>
                <w:szCs w:val="20"/>
              </w:rPr>
              <w:t>(0.051)</w:t>
            </w:r>
          </w:p>
        </w:tc>
        <w:tc>
          <w:tcPr>
            <w:tcW w:w="0" w:type="auto"/>
            <w:tcBorders>
              <w:top w:val="nil"/>
              <w:left w:val="single" w:sz="4" w:space="0" w:color="auto"/>
              <w:bottom w:val="nil"/>
              <w:right w:val="nil"/>
            </w:tcBorders>
            <w:shd w:val="clear" w:color="auto" w:fill="auto"/>
            <w:noWrap/>
            <w:vAlign w:val="bottom"/>
            <w:hideMark/>
          </w:tcPr>
          <w:p w14:paraId="0B4F5940" w14:textId="781807DF" w:rsidR="00461E9A" w:rsidRPr="002640F0" w:rsidRDefault="00461E9A" w:rsidP="00963FE6">
            <w:pPr>
              <w:spacing w:line="360" w:lineRule="auto"/>
              <w:rPr>
                <w:color w:val="000000"/>
                <w:sz w:val="20"/>
                <w:szCs w:val="20"/>
              </w:rPr>
            </w:pPr>
            <w:r w:rsidRPr="002640F0">
              <w:rPr>
                <w:color w:val="000000"/>
                <w:sz w:val="20"/>
                <w:szCs w:val="20"/>
              </w:rPr>
              <w:t>(0.008)</w:t>
            </w:r>
          </w:p>
        </w:tc>
      </w:tr>
      <w:tr w:rsidR="00963FE6" w:rsidRPr="002640F0" w14:paraId="10CD4A0C"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1D53BED9" w14:textId="77777777" w:rsidR="00461E9A" w:rsidRPr="002640F0" w:rsidRDefault="00461E9A" w:rsidP="00963FE6">
            <w:pPr>
              <w:spacing w:line="360" w:lineRule="auto"/>
              <w:rPr>
                <w:color w:val="000000"/>
                <w:sz w:val="20"/>
                <w:szCs w:val="20"/>
              </w:rPr>
            </w:pPr>
            <w:r w:rsidRPr="002640F0">
              <w:rPr>
                <w:color w:val="000000"/>
                <w:sz w:val="20"/>
                <w:szCs w:val="20"/>
              </w:rPr>
              <w:t>Density (2016)</w:t>
            </w:r>
          </w:p>
        </w:tc>
        <w:tc>
          <w:tcPr>
            <w:tcW w:w="0" w:type="auto"/>
            <w:tcBorders>
              <w:top w:val="nil"/>
              <w:left w:val="nil"/>
              <w:bottom w:val="nil"/>
              <w:right w:val="single" w:sz="4" w:space="0" w:color="auto"/>
            </w:tcBorders>
            <w:shd w:val="clear" w:color="auto" w:fill="auto"/>
            <w:noWrap/>
            <w:vAlign w:val="bottom"/>
            <w:hideMark/>
          </w:tcPr>
          <w:p w14:paraId="30CD5CE1" w14:textId="2FE003B5"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170F99B" w14:textId="6AB69641"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76248F4A" w14:textId="707CB6D9"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7399FDDE" w14:textId="15C294ED"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75AD34BE" w14:textId="4CF30127" w:rsidR="00461E9A" w:rsidRPr="002640F0" w:rsidRDefault="00461E9A" w:rsidP="00963FE6">
            <w:pPr>
              <w:spacing w:line="360" w:lineRule="auto"/>
              <w:rPr>
                <w:color w:val="000000"/>
                <w:sz w:val="20"/>
                <w:szCs w:val="20"/>
              </w:rPr>
            </w:pPr>
            <w:r w:rsidRPr="002640F0">
              <w:rPr>
                <w:color w:val="000000"/>
                <w:sz w:val="20"/>
                <w:szCs w:val="20"/>
              </w:rPr>
              <w:t>-0.000*</w:t>
            </w:r>
          </w:p>
        </w:tc>
      </w:tr>
      <w:tr w:rsidR="00963FE6" w:rsidRPr="002640F0" w14:paraId="6CF58D00"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2E9E6CED" w14:textId="77777777" w:rsidR="00461E9A" w:rsidRPr="002640F0" w:rsidRDefault="00461E9A" w:rsidP="00963FE6">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0EC58D47" w14:textId="3FFB0282"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4BC993B7" w14:textId="79AF3DC3"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F34B2CB" w14:textId="691D3358"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73BBCB04" w14:textId="64D7FEB8"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06685E47" w14:textId="21801AD9" w:rsidR="00461E9A" w:rsidRPr="002640F0" w:rsidRDefault="00461E9A" w:rsidP="00963FE6">
            <w:pPr>
              <w:spacing w:line="360" w:lineRule="auto"/>
              <w:rPr>
                <w:color w:val="000000"/>
                <w:sz w:val="20"/>
                <w:szCs w:val="20"/>
              </w:rPr>
            </w:pPr>
            <w:r w:rsidRPr="002640F0">
              <w:rPr>
                <w:color w:val="000000"/>
                <w:sz w:val="20"/>
                <w:szCs w:val="20"/>
              </w:rPr>
              <w:t>(0.000)</w:t>
            </w:r>
          </w:p>
        </w:tc>
      </w:tr>
      <w:tr w:rsidR="00963FE6" w:rsidRPr="002640F0" w14:paraId="3C5E02CF"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232F3695" w14:textId="77777777" w:rsidR="00461E9A" w:rsidRPr="002640F0" w:rsidRDefault="00461E9A" w:rsidP="00963FE6">
            <w:pPr>
              <w:spacing w:line="360" w:lineRule="auto"/>
              <w:rPr>
                <w:color w:val="000000"/>
                <w:sz w:val="20"/>
                <w:szCs w:val="20"/>
              </w:rPr>
            </w:pPr>
            <w:r w:rsidRPr="002640F0">
              <w:rPr>
                <w:color w:val="000000"/>
                <w:sz w:val="20"/>
                <w:szCs w:val="20"/>
              </w:rPr>
              <w:t>Unemployment rate (2016)</w:t>
            </w:r>
          </w:p>
        </w:tc>
        <w:tc>
          <w:tcPr>
            <w:tcW w:w="0" w:type="auto"/>
            <w:tcBorders>
              <w:top w:val="nil"/>
              <w:left w:val="nil"/>
              <w:bottom w:val="nil"/>
              <w:right w:val="single" w:sz="4" w:space="0" w:color="auto"/>
            </w:tcBorders>
            <w:shd w:val="clear" w:color="auto" w:fill="auto"/>
            <w:noWrap/>
            <w:vAlign w:val="bottom"/>
            <w:hideMark/>
          </w:tcPr>
          <w:p w14:paraId="654DB616" w14:textId="1B9C0135" w:rsidR="00461E9A" w:rsidRPr="002640F0" w:rsidRDefault="00461E9A" w:rsidP="00963FE6">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714F6087" w14:textId="52E14F3C" w:rsidR="00461E9A" w:rsidRPr="002640F0" w:rsidRDefault="00461E9A" w:rsidP="00963FE6">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single" w:sz="4" w:space="0" w:color="auto"/>
            </w:tcBorders>
            <w:shd w:val="clear" w:color="auto" w:fill="auto"/>
            <w:noWrap/>
            <w:vAlign w:val="bottom"/>
            <w:hideMark/>
          </w:tcPr>
          <w:p w14:paraId="0D370286" w14:textId="052306B3" w:rsidR="00461E9A" w:rsidRPr="002640F0" w:rsidRDefault="00461E9A" w:rsidP="00963FE6">
            <w:pPr>
              <w:spacing w:line="360" w:lineRule="auto"/>
              <w:rPr>
                <w:color w:val="000000"/>
                <w:sz w:val="20"/>
                <w:szCs w:val="20"/>
              </w:rPr>
            </w:pPr>
            <w:r w:rsidRPr="002640F0">
              <w:rPr>
                <w:color w:val="000000"/>
                <w:sz w:val="20"/>
                <w:szCs w:val="20"/>
              </w:rPr>
              <w:t>0.002**</w:t>
            </w:r>
          </w:p>
        </w:tc>
        <w:tc>
          <w:tcPr>
            <w:tcW w:w="0" w:type="auto"/>
            <w:tcBorders>
              <w:top w:val="nil"/>
              <w:left w:val="nil"/>
              <w:bottom w:val="nil"/>
              <w:right w:val="nil"/>
            </w:tcBorders>
            <w:shd w:val="clear" w:color="auto" w:fill="auto"/>
            <w:noWrap/>
            <w:vAlign w:val="bottom"/>
            <w:hideMark/>
          </w:tcPr>
          <w:p w14:paraId="12687C50" w14:textId="539E25FD" w:rsidR="00461E9A" w:rsidRPr="002640F0" w:rsidRDefault="00461E9A" w:rsidP="00963FE6">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nil"/>
            </w:tcBorders>
            <w:shd w:val="clear" w:color="auto" w:fill="auto"/>
            <w:noWrap/>
            <w:vAlign w:val="bottom"/>
            <w:hideMark/>
          </w:tcPr>
          <w:p w14:paraId="4D75D44A" w14:textId="4A92BCF7" w:rsidR="00461E9A" w:rsidRPr="002640F0" w:rsidRDefault="00461E9A" w:rsidP="00963FE6">
            <w:pPr>
              <w:spacing w:line="360" w:lineRule="auto"/>
              <w:rPr>
                <w:color w:val="000000"/>
                <w:sz w:val="20"/>
                <w:szCs w:val="20"/>
              </w:rPr>
            </w:pPr>
            <w:r w:rsidRPr="002640F0">
              <w:rPr>
                <w:color w:val="000000"/>
                <w:sz w:val="20"/>
                <w:szCs w:val="20"/>
              </w:rPr>
              <w:t>-0.000</w:t>
            </w:r>
          </w:p>
        </w:tc>
      </w:tr>
      <w:tr w:rsidR="00963FE6" w:rsidRPr="002640F0" w14:paraId="6FCE2C7E"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7D9E9690" w14:textId="77777777" w:rsidR="00461E9A" w:rsidRPr="002640F0" w:rsidRDefault="00461E9A" w:rsidP="00963FE6">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48030A92" w14:textId="20DBD96C" w:rsidR="00461E9A" w:rsidRPr="002640F0" w:rsidRDefault="00461E9A" w:rsidP="00963FE6">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37B97169" w14:textId="206B1AEC" w:rsidR="00461E9A" w:rsidRPr="002640F0" w:rsidRDefault="00461E9A" w:rsidP="00963FE6">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single" w:sz="4" w:space="0" w:color="auto"/>
            </w:tcBorders>
            <w:shd w:val="clear" w:color="auto" w:fill="auto"/>
            <w:noWrap/>
            <w:vAlign w:val="bottom"/>
            <w:hideMark/>
          </w:tcPr>
          <w:p w14:paraId="604091F9" w14:textId="3BC53D67" w:rsidR="00461E9A" w:rsidRPr="002640F0" w:rsidRDefault="00461E9A" w:rsidP="00963FE6">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282CEC94" w14:textId="0A189018" w:rsidR="00461E9A" w:rsidRPr="002640F0" w:rsidRDefault="00461E9A" w:rsidP="00963FE6">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nil"/>
            </w:tcBorders>
            <w:shd w:val="clear" w:color="auto" w:fill="auto"/>
            <w:noWrap/>
            <w:vAlign w:val="bottom"/>
            <w:hideMark/>
          </w:tcPr>
          <w:p w14:paraId="5E7CAB8D" w14:textId="286F49A2" w:rsidR="00461E9A" w:rsidRPr="002640F0" w:rsidRDefault="00461E9A" w:rsidP="00963FE6">
            <w:pPr>
              <w:spacing w:line="360" w:lineRule="auto"/>
              <w:rPr>
                <w:color w:val="000000"/>
                <w:sz w:val="20"/>
                <w:szCs w:val="20"/>
              </w:rPr>
            </w:pPr>
            <w:r w:rsidRPr="002640F0">
              <w:rPr>
                <w:color w:val="000000"/>
                <w:sz w:val="20"/>
                <w:szCs w:val="20"/>
              </w:rPr>
              <w:t>(0.001)</w:t>
            </w:r>
          </w:p>
        </w:tc>
      </w:tr>
      <w:tr w:rsidR="00963FE6" w:rsidRPr="002640F0" w14:paraId="410B94F2"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538DC9AB" w14:textId="77777777" w:rsidR="00461E9A" w:rsidRPr="002640F0" w:rsidRDefault="00461E9A" w:rsidP="00963FE6">
            <w:pPr>
              <w:spacing w:line="360" w:lineRule="auto"/>
              <w:rPr>
                <w:color w:val="000000"/>
                <w:sz w:val="20"/>
                <w:szCs w:val="20"/>
              </w:rPr>
            </w:pPr>
            <w:r w:rsidRPr="002640F0">
              <w:rPr>
                <w:color w:val="000000"/>
                <w:sz w:val="20"/>
                <w:szCs w:val="20"/>
              </w:rPr>
              <w:t>Education (2016)</w:t>
            </w:r>
          </w:p>
        </w:tc>
        <w:tc>
          <w:tcPr>
            <w:tcW w:w="0" w:type="auto"/>
            <w:tcBorders>
              <w:top w:val="nil"/>
              <w:left w:val="nil"/>
              <w:bottom w:val="nil"/>
              <w:right w:val="single" w:sz="4" w:space="0" w:color="auto"/>
            </w:tcBorders>
            <w:shd w:val="clear" w:color="auto" w:fill="auto"/>
            <w:noWrap/>
            <w:vAlign w:val="bottom"/>
            <w:hideMark/>
          </w:tcPr>
          <w:p w14:paraId="017E948B" w14:textId="2D30CF50" w:rsidR="00461E9A" w:rsidRPr="002640F0" w:rsidRDefault="00461E9A" w:rsidP="00963FE6">
            <w:pPr>
              <w:spacing w:line="360" w:lineRule="auto"/>
              <w:rPr>
                <w:color w:val="000000"/>
                <w:sz w:val="20"/>
                <w:szCs w:val="20"/>
              </w:rPr>
            </w:pPr>
            <w:r w:rsidRPr="002640F0">
              <w:rPr>
                <w:color w:val="000000"/>
                <w:sz w:val="20"/>
                <w:szCs w:val="20"/>
              </w:rPr>
              <w:t>0.002***</w:t>
            </w:r>
          </w:p>
        </w:tc>
        <w:tc>
          <w:tcPr>
            <w:tcW w:w="0" w:type="auto"/>
            <w:tcBorders>
              <w:top w:val="nil"/>
              <w:left w:val="nil"/>
              <w:bottom w:val="nil"/>
              <w:right w:val="nil"/>
            </w:tcBorders>
            <w:shd w:val="clear" w:color="auto" w:fill="auto"/>
            <w:noWrap/>
            <w:vAlign w:val="bottom"/>
            <w:hideMark/>
          </w:tcPr>
          <w:p w14:paraId="70154FCA" w14:textId="6F54ADCE" w:rsidR="00461E9A" w:rsidRPr="002640F0" w:rsidRDefault="00461E9A" w:rsidP="00963FE6">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single" w:sz="4" w:space="0" w:color="auto"/>
            </w:tcBorders>
            <w:shd w:val="clear" w:color="auto" w:fill="auto"/>
            <w:noWrap/>
            <w:vAlign w:val="bottom"/>
            <w:hideMark/>
          </w:tcPr>
          <w:p w14:paraId="7CA2FA88" w14:textId="67D512E2" w:rsidR="00461E9A" w:rsidRPr="002640F0" w:rsidRDefault="00461E9A" w:rsidP="00963FE6">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13722C45" w14:textId="4393FF7F" w:rsidR="00461E9A" w:rsidRPr="002640F0" w:rsidRDefault="00461E9A" w:rsidP="00963FE6">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nil"/>
            </w:tcBorders>
            <w:shd w:val="clear" w:color="auto" w:fill="auto"/>
            <w:noWrap/>
            <w:vAlign w:val="bottom"/>
            <w:hideMark/>
          </w:tcPr>
          <w:p w14:paraId="1E190618" w14:textId="50689D13" w:rsidR="00461E9A" w:rsidRPr="002640F0" w:rsidRDefault="00461E9A" w:rsidP="00963FE6">
            <w:pPr>
              <w:spacing w:line="360" w:lineRule="auto"/>
              <w:rPr>
                <w:color w:val="000000"/>
                <w:sz w:val="20"/>
                <w:szCs w:val="20"/>
              </w:rPr>
            </w:pPr>
            <w:r w:rsidRPr="002640F0">
              <w:rPr>
                <w:color w:val="000000"/>
                <w:sz w:val="20"/>
                <w:szCs w:val="20"/>
              </w:rPr>
              <w:t>0.001***</w:t>
            </w:r>
          </w:p>
        </w:tc>
      </w:tr>
      <w:tr w:rsidR="00963FE6" w:rsidRPr="002640F0" w14:paraId="0272C70F"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745DD3AA" w14:textId="77777777" w:rsidR="00461E9A" w:rsidRPr="002640F0" w:rsidRDefault="00461E9A" w:rsidP="00963FE6">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4E8E1319" w14:textId="448E0A0D"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B7F86F7" w14:textId="47F49D0F"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26698640" w14:textId="744253C5"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9501AE5" w14:textId="1FBD7D43"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51248E45" w14:textId="585EB7D8" w:rsidR="00461E9A" w:rsidRPr="002640F0" w:rsidRDefault="00461E9A" w:rsidP="00963FE6">
            <w:pPr>
              <w:spacing w:line="360" w:lineRule="auto"/>
              <w:rPr>
                <w:color w:val="000000"/>
                <w:sz w:val="20"/>
                <w:szCs w:val="20"/>
              </w:rPr>
            </w:pPr>
            <w:r w:rsidRPr="002640F0">
              <w:rPr>
                <w:color w:val="000000"/>
                <w:sz w:val="20"/>
                <w:szCs w:val="20"/>
              </w:rPr>
              <w:t>(0.000)</w:t>
            </w:r>
          </w:p>
        </w:tc>
      </w:tr>
      <w:tr w:rsidR="00963FE6" w:rsidRPr="002640F0" w14:paraId="4BAFDD70"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084B43B3" w14:textId="77777777" w:rsidR="00461E9A" w:rsidRPr="002640F0" w:rsidRDefault="00461E9A" w:rsidP="00963FE6">
            <w:pPr>
              <w:spacing w:line="360" w:lineRule="auto"/>
              <w:rPr>
                <w:color w:val="000000"/>
                <w:sz w:val="20"/>
                <w:szCs w:val="20"/>
              </w:rPr>
            </w:pPr>
            <w:r w:rsidRPr="002640F0">
              <w:rPr>
                <w:color w:val="000000"/>
                <w:sz w:val="20"/>
                <w:szCs w:val="20"/>
              </w:rPr>
              <w:t>Share of black population (2016)</w:t>
            </w:r>
          </w:p>
        </w:tc>
        <w:tc>
          <w:tcPr>
            <w:tcW w:w="0" w:type="auto"/>
            <w:tcBorders>
              <w:top w:val="nil"/>
              <w:left w:val="nil"/>
              <w:bottom w:val="nil"/>
              <w:right w:val="single" w:sz="4" w:space="0" w:color="auto"/>
            </w:tcBorders>
            <w:shd w:val="clear" w:color="auto" w:fill="auto"/>
            <w:noWrap/>
            <w:vAlign w:val="bottom"/>
            <w:hideMark/>
          </w:tcPr>
          <w:p w14:paraId="4A70D4D0" w14:textId="18247455"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65A11587" w14:textId="0E3A33AD"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6FC3D520" w14:textId="15925D92" w:rsidR="00461E9A" w:rsidRPr="002640F0" w:rsidRDefault="00461E9A" w:rsidP="00963FE6">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46D41AD8" w14:textId="437B29D0"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5216B1CD" w14:textId="44BFC06C" w:rsidR="00461E9A" w:rsidRPr="002640F0" w:rsidRDefault="00461E9A" w:rsidP="00963FE6">
            <w:pPr>
              <w:spacing w:line="360" w:lineRule="auto"/>
              <w:rPr>
                <w:color w:val="000000"/>
                <w:sz w:val="20"/>
                <w:szCs w:val="20"/>
              </w:rPr>
            </w:pPr>
            <w:r w:rsidRPr="002640F0">
              <w:rPr>
                <w:color w:val="000000"/>
                <w:sz w:val="20"/>
                <w:szCs w:val="20"/>
              </w:rPr>
              <w:t>-0.000***</w:t>
            </w:r>
          </w:p>
        </w:tc>
      </w:tr>
      <w:tr w:rsidR="00963FE6" w:rsidRPr="002640F0" w14:paraId="37304853"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34CEF4F8" w14:textId="77777777" w:rsidR="00461E9A" w:rsidRPr="002640F0" w:rsidRDefault="00461E9A" w:rsidP="00963FE6">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02989B6C" w14:textId="498FB207"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38F4318" w14:textId="69DD248C"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1A0DC6CA" w14:textId="2B1C5546"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1D900069" w14:textId="66FFEC6C"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386C8B7F" w14:textId="0B45B8BE" w:rsidR="00461E9A" w:rsidRPr="002640F0" w:rsidRDefault="00461E9A" w:rsidP="00963FE6">
            <w:pPr>
              <w:spacing w:line="360" w:lineRule="auto"/>
              <w:rPr>
                <w:color w:val="000000"/>
                <w:sz w:val="20"/>
                <w:szCs w:val="20"/>
              </w:rPr>
            </w:pPr>
            <w:r w:rsidRPr="002640F0">
              <w:rPr>
                <w:color w:val="000000"/>
                <w:sz w:val="20"/>
                <w:szCs w:val="20"/>
              </w:rPr>
              <w:t>(0.000)</w:t>
            </w:r>
          </w:p>
        </w:tc>
      </w:tr>
      <w:tr w:rsidR="00963FE6" w:rsidRPr="002640F0" w14:paraId="5EB00C36"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5253730A" w14:textId="77777777" w:rsidR="00461E9A" w:rsidRPr="002640F0" w:rsidRDefault="00461E9A" w:rsidP="00963FE6">
            <w:pPr>
              <w:spacing w:line="360" w:lineRule="auto"/>
              <w:rPr>
                <w:color w:val="000000"/>
                <w:sz w:val="20"/>
                <w:szCs w:val="20"/>
              </w:rPr>
            </w:pPr>
            <w:r w:rsidRPr="002640F0">
              <w:rPr>
                <w:color w:val="000000"/>
                <w:sz w:val="20"/>
                <w:szCs w:val="20"/>
              </w:rPr>
              <w:t>Sex ratio, males (2016)</w:t>
            </w:r>
          </w:p>
        </w:tc>
        <w:tc>
          <w:tcPr>
            <w:tcW w:w="0" w:type="auto"/>
            <w:tcBorders>
              <w:top w:val="nil"/>
              <w:left w:val="nil"/>
              <w:bottom w:val="nil"/>
              <w:right w:val="single" w:sz="4" w:space="0" w:color="auto"/>
            </w:tcBorders>
            <w:shd w:val="clear" w:color="auto" w:fill="auto"/>
            <w:noWrap/>
            <w:vAlign w:val="bottom"/>
            <w:hideMark/>
          </w:tcPr>
          <w:p w14:paraId="66712D22" w14:textId="28AD8585"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1EDD5DC6" w14:textId="63D0119B"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2D634867" w14:textId="790030D9"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4DD583B" w14:textId="031DDF9A"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4A8EADD8" w14:textId="0CCD0BC5" w:rsidR="00461E9A" w:rsidRPr="002640F0" w:rsidRDefault="00461E9A" w:rsidP="00963FE6">
            <w:pPr>
              <w:spacing w:line="360" w:lineRule="auto"/>
              <w:rPr>
                <w:color w:val="000000"/>
                <w:sz w:val="20"/>
                <w:szCs w:val="20"/>
              </w:rPr>
            </w:pPr>
            <w:r w:rsidRPr="002640F0">
              <w:rPr>
                <w:color w:val="000000"/>
                <w:sz w:val="20"/>
                <w:szCs w:val="20"/>
              </w:rPr>
              <w:t>0.000</w:t>
            </w:r>
          </w:p>
        </w:tc>
      </w:tr>
      <w:tr w:rsidR="00963FE6" w:rsidRPr="002640F0" w14:paraId="520F0B1D"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22D15E2B" w14:textId="77777777" w:rsidR="00461E9A" w:rsidRPr="002640F0" w:rsidRDefault="00461E9A" w:rsidP="00963FE6">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55165656" w14:textId="23E80407"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4FAFC5B" w14:textId="40406616"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3BB0041A" w14:textId="175EED8B"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6A9A3980" w14:textId="283EBD17"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399CDE75" w14:textId="314947A1" w:rsidR="00461E9A" w:rsidRPr="002640F0" w:rsidRDefault="00461E9A" w:rsidP="00963FE6">
            <w:pPr>
              <w:spacing w:line="360" w:lineRule="auto"/>
              <w:rPr>
                <w:color w:val="000000"/>
                <w:sz w:val="20"/>
                <w:szCs w:val="20"/>
              </w:rPr>
            </w:pPr>
            <w:r w:rsidRPr="002640F0">
              <w:rPr>
                <w:color w:val="000000"/>
                <w:sz w:val="20"/>
                <w:szCs w:val="20"/>
              </w:rPr>
              <w:t>(0.000)</w:t>
            </w:r>
          </w:p>
        </w:tc>
      </w:tr>
      <w:tr w:rsidR="00963FE6" w:rsidRPr="002640F0" w14:paraId="560302C7"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262A44DC" w14:textId="77777777" w:rsidR="00461E9A" w:rsidRPr="002640F0" w:rsidRDefault="00461E9A" w:rsidP="00963FE6">
            <w:pPr>
              <w:spacing w:line="360" w:lineRule="auto"/>
              <w:rPr>
                <w:color w:val="000000"/>
                <w:sz w:val="20"/>
                <w:szCs w:val="20"/>
              </w:rPr>
            </w:pPr>
            <w:r w:rsidRPr="002640F0">
              <w:rPr>
                <w:color w:val="000000"/>
                <w:sz w:val="20"/>
                <w:szCs w:val="20"/>
              </w:rPr>
              <w:t>Age dependency, young (2016)</w:t>
            </w:r>
          </w:p>
        </w:tc>
        <w:tc>
          <w:tcPr>
            <w:tcW w:w="0" w:type="auto"/>
            <w:tcBorders>
              <w:top w:val="nil"/>
              <w:left w:val="nil"/>
              <w:bottom w:val="nil"/>
              <w:right w:val="single" w:sz="4" w:space="0" w:color="auto"/>
            </w:tcBorders>
            <w:shd w:val="clear" w:color="auto" w:fill="auto"/>
            <w:noWrap/>
            <w:vAlign w:val="bottom"/>
            <w:hideMark/>
          </w:tcPr>
          <w:p w14:paraId="3EA05FEC" w14:textId="16EF49AD" w:rsidR="00461E9A" w:rsidRPr="002640F0" w:rsidRDefault="00461E9A" w:rsidP="00963FE6">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298CBCD3" w14:textId="019940B9" w:rsidR="00461E9A" w:rsidRPr="002640F0" w:rsidRDefault="00461E9A" w:rsidP="00963FE6">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single" w:sz="4" w:space="0" w:color="auto"/>
            </w:tcBorders>
            <w:shd w:val="clear" w:color="auto" w:fill="auto"/>
            <w:noWrap/>
            <w:vAlign w:val="bottom"/>
            <w:hideMark/>
          </w:tcPr>
          <w:p w14:paraId="1734A732" w14:textId="2FCBB8F3" w:rsidR="00461E9A" w:rsidRPr="002640F0" w:rsidRDefault="00461E9A" w:rsidP="00963FE6">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59FEFA03" w14:textId="09E8EBC2" w:rsidR="00461E9A" w:rsidRPr="002640F0" w:rsidRDefault="00461E9A" w:rsidP="00963FE6">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nil"/>
            </w:tcBorders>
            <w:shd w:val="clear" w:color="auto" w:fill="auto"/>
            <w:noWrap/>
            <w:vAlign w:val="bottom"/>
            <w:hideMark/>
          </w:tcPr>
          <w:p w14:paraId="25CA1E8E" w14:textId="637615FD" w:rsidR="00461E9A" w:rsidRPr="002640F0" w:rsidRDefault="00461E9A" w:rsidP="00963FE6">
            <w:pPr>
              <w:spacing w:line="360" w:lineRule="auto"/>
              <w:rPr>
                <w:color w:val="000000"/>
                <w:sz w:val="20"/>
                <w:szCs w:val="20"/>
              </w:rPr>
            </w:pPr>
            <w:r w:rsidRPr="002640F0">
              <w:rPr>
                <w:color w:val="000000"/>
                <w:sz w:val="20"/>
                <w:szCs w:val="20"/>
              </w:rPr>
              <w:t>-0.002***</w:t>
            </w:r>
          </w:p>
        </w:tc>
      </w:tr>
      <w:tr w:rsidR="00963FE6" w:rsidRPr="002640F0" w14:paraId="552E8B1D"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4C8E7A4A" w14:textId="77777777" w:rsidR="00461E9A" w:rsidRPr="002640F0" w:rsidRDefault="00461E9A" w:rsidP="00963FE6">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10F6353D" w14:textId="74EA301C"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0651C28" w14:textId="1E9CA54F"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51F610CF" w14:textId="358318BF"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67EFACB7" w14:textId="47A92121"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70C1C850" w14:textId="50B0E129" w:rsidR="00461E9A" w:rsidRPr="002640F0" w:rsidRDefault="00461E9A" w:rsidP="00963FE6">
            <w:pPr>
              <w:spacing w:line="360" w:lineRule="auto"/>
              <w:rPr>
                <w:color w:val="000000"/>
                <w:sz w:val="20"/>
                <w:szCs w:val="20"/>
              </w:rPr>
            </w:pPr>
            <w:r w:rsidRPr="002640F0">
              <w:rPr>
                <w:color w:val="000000"/>
                <w:sz w:val="20"/>
                <w:szCs w:val="20"/>
              </w:rPr>
              <w:t>(0.000)</w:t>
            </w:r>
          </w:p>
        </w:tc>
      </w:tr>
      <w:tr w:rsidR="00963FE6" w:rsidRPr="002640F0" w14:paraId="70B14A05"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759BC082" w14:textId="77777777" w:rsidR="00461E9A" w:rsidRPr="002640F0" w:rsidRDefault="00461E9A" w:rsidP="00963FE6">
            <w:pPr>
              <w:spacing w:line="360" w:lineRule="auto"/>
              <w:rPr>
                <w:color w:val="000000"/>
                <w:sz w:val="20"/>
                <w:szCs w:val="20"/>
              </w:rPr>
            </w:pPr>
            <w:r w:rsidRPr="002640F0">
              <w:rPr>
                <w:color w:val="000000"/>
                <w:sz w:val="20"/>
                <w:szCs w:val="20"/>
              </w:rPr>
              <w:t>Share Married (2016)</w:t>
            </w:r>
          </w:p>
        </w:tc>
        <w:tc>
          <w:tcPr>
            <w:tcW w:w="0" w:type="auto"/>
            <w:tcBorders>
              <w:top w:val="nil"/>
              <w:left w:val="nil"/>
              <w:bottom w:val="nil"/>
              <w:right w:val="single" w:sz="4" w:space="0" w:color="auto"/>
            </w:tcBorders>
            <w:shd w:val="clear" w:color="auto" w:fill="auto"/>
            <w:noWrap/>
            <w:vAlign w:val="bottom"/>
            <w:hideMark/>
          </w:tcPr>
          <w:p w14:paraId="7335276C" w14:textId="5744A033" w:rsidR="00461E9A" w:rsidRPr="002640F0" w:rsidRDefault="00461E9A" w:rsidP="00963FE6">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59363F29" w14:textId="36D19A60" w:rsidR="00461E9A" w:rsidRPr="002640F0" w:rsidRDefault="00461E9A" w:rsidP="00963FE6">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single" w:sz="4" w:space="0" w:color="auto"/>
            </w:tcBorders>
            <w:shd w:val="clear" w:color="auto" w:fill="auto"/>
            <w:noWrap/>
            <w:vAlign w:val="bottom"/>
            <w:hideMark/>
          </w:tcPr>
          <w:p w14:paraId="1121FB83" w14:textId="01592265" w:rsidR="00461E9A" w:rsidRPr="002640F0" w:rsidRDefault="00461E9A" w:rsidP="00963FE6">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5FBA8E7B" w14:textId="3E68DCE9" w:rsidR="00461E9A" w:rsidRPr="002640F0" w:rsidRDefault="00461E9A" w:rsidP="00963FE6">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nil"/>
            </w:tcBorders>
            <w:shd w:val="clear" w:color="auto" w:fill="auto"/>
            <w:noWrap/>
            <w:vAlign w:val="bottom"/>
            <w:hideMark/>
          </w:tcPr>
          <w:p w14:paraId="12F8DFE0" w14:textId="5C159172" w:rsidR="00461E9A" w:rsidRPr="002640F0" w:rsidRDefault="00461E9A" w:rsidP="00963FE6">
            <w:pPr>
              <w:spacing w:line="360" w:lineRule="auto"/>
              <w:rPr>
                <w:color w:val="000000"/>
                <w:sz w:val="20"/>
                <w:szCs w:val="20"/>
              </w:rPr>
            </w:pPr>
            <w:r w:rsidRPr="002640F0">
              <w:rPr>
                <w:color w:val="000000"/>
                <w:sz w:val="20"/>
                <w:szCs w:val="20"/>
              </w:rPr>
              <w:t>0.002***</w:t>
            </w:r>
          </w:p>
        </w:tc>
      </w:tr>
      <w:tr w:rsidR="00963FE6" w:rsidRPr="002640F0" w14:paraId="6DD431F6"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5C71A41E" w14:textId="77777777" w:rsidR="00461E9A" w:rsidRPr="002640F0" w:rsidRDefault="00461E9A" w:rsidP="00963FE6">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0EB1E7F2" w14:textId="7EC2B24B"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A1BE89C" w14:textId="221C31A3"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7BB77D43" w14:textId="53892959"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494D7650" w14:textId="57EF9C07" w:rsidR="00461E9A" w:rsidRPr="002640F0" w:rsidRDefault="00461E9A" w:rsidP="00963FE6">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3BC0C862" w14:textId="4279AB64" w:rsidR="00461E9A" w:rsidRPr="002640F0" w:rsidRDefault="00461E9A" w:rsidP="00963FE6">
            <w:pPr>
              <w:spacing w:line="360" w:lineRule="auto"/>
              <w:rPr>
                <w:color w:val="000000"/>
                <w:sz w:val="20"/>
                <w:szCs w:val="20"/>
              </w:rPr>
            </w:pPr>
            <w:r w:rsidRPr="002640F0">
              <w:rPr>
                <w:color w:val="000000"/>
                <w:sz w:val="20"/>
                <w:szCs w:val="20"/>
              </w:rPr>
              <w:t>(0.000)</w:t>
            </w:r>
          </w:p>
        </w:tc>
      </w:tr>
      <w:tr w:rsidR="00963FE6" w:rsidRPr="00057254" w14:paraId="778A0710" w14:textId="77777777" w:rsidTr="00963FE6">
        <w:trPr>
          <w:trHeight w:val="320"/>
        </w:trPr>
        <w:tc>
          <w:tcPr>
            <w:tcW w:w="0" w:type="auto"/>
            <w:tcBorders>
              <w:top w:val="nil"/>
              <w:left w:val="nil"/>
              <w:bottom w:val="nil"/>
              <w:right w:val="single" w:sz="4" w:space="0" w:color="auto"/>
            </w:tcBorders>
            <w:shd w:val="clear" w:color="auto" w:fill="auto"/>
            <w:noWrap/>
            <w:vAlign w:val="bottom"/>
            <w:hideMark/>
          </w:tcPr>
          <w:p w14:paraId="008DACD2" w14:textId="77777777" w:rsidR="00461E9A" w:rsidRPr="002640F0" w:rsidRDefault="00461E9A" w:rsidP="00963FE6">
            <w:pPr>
              <w:spacing w:line="360" w:lineRule="auto"/>
              <w:rPr>
                <w:color w:val="000000"/>
                <w:sz w:val="20"/>
                <w:szCs w:val="20"/>
              </w:rPr>
            </w:pPr>
            <w:r w:rsidRPr="002640F0">
              <w:rPr>
                <w:color w:val="000000"/>
                <w:sz w:val="20"/>
                <w:szCs w:val="20"/>
              </w:rPr>
              <w:t>State FE</w:t>
            </w:r>
          </w:p>
        </w:tc>
        <w:tc>
          <w:tcPr>
            <w:tcW w:w="0" w:type="auto"/>
            <w:tcBorders>
              <w:top w:val="nil"/>
              <w:left w:val="nil"/>
              <w:bottom w:val="nil"/>
              <w:right w:val="single" w:sz="4" w:space="0" w:color="auto"/>
            </w:tcBorders>
            <w:shd w:val="clear" w:color="auto" w:fill="auto"/>
            <w:noWrap/>
            <w:vAlign w:val="bottom"/>
            <w:hideMark/>
          </w:tcPr>
          <w:p w14:paraId="562BB0E8" w14:textId="77777777" w:rsidR="00461E9A" w:rsidRPr="002640F0" w:rsidRDefault="00461E9A" w:rsidP="00963FE6">
            <w:pPr>
              <w:spacing w:line="360" w:lineRule="auto"/>
              <w:rPr>
                <w:color w:val="000000"/>
                <w:sz w:val="20"/>
                <w:szCs w:val="20"/>
              </w:rPr>
            </w:pPr>
            <w:r w:rsidRPr="002640F0">
              <w:rPr>
                <w:color w:val="000000"/>
                <w:sz w:val="20"/>
                <w:szCs w:val="20"/>
              </w:rPr>
              <w:t>YES</w:t>
            </w:r>
          </w:p>
        </w:tc>
        <w:tc>
          <w:tcPr>
            <w:tcW w:w="0" w:type="auto"/>
            <w:tcBorders>
              <w:top w:val="nil"/>
              <w:left w:val="nil"/>
              <w:bottom w:val="nil"/>
              <w:right w:val="nil"/>
            </w:tcBorders>
            <w:shd w:val="clear" w:color="auto" w:fill="auto"/>
            <w:noWrap/>
            <w:vAlign w:val="bottom"/>
            <w:hideMark/>
          </w:tcPr>
          <w:p w14:paraId="652E8C19" w14:textId="77777777" w:rsidR="00461E9A" w:rsidRPr="002640F0" w:rsidRDefault="00461E9A" w:rsidP="00963FE6">
            <w:pPr>
              <w:spacing w:line="360" w:lineRule="auto"/>
              <w:rPr>
                <w:color w:val="000000"/>
                <w:sz w:val="20"/>
                <w:szCs w:val="20"/>
              </w:rPr>
            </w:pPr>
            <w:r w:rsidRPr="002640F0">
              <w:rPr>
                <w:color w:val="000000"/>
                <w:sz w:val="20"/>
                <w:szCs w:val="20"/>
              </w:rPr>
              <w:t>YES</w:t>
            </w:r>
          </w:p>
        </w:tc>
        <w:tc>
          <w:tcPr>
            <w:tcW w:w="0" w:type="auto"/>
            <w:tcBorders>
              <w:top w:val="nil"/>
              <w:left w:val="single" w:sz="4" w:space="0" w:color="auto"/>
              <w:bottom w:val="nil"/>
              <w:right w:val="single" w:sz="4" w:space="0" w:color="auto"/>
            </w:tcBorders>
            <w:shd w:val="clear" w:color="auto" w:fill="auto"/>
            <w:noWrap/>
            <w:vAlign w:val="bottom"/>
            <w:hideMark/>
          </w:tcPr>
          <w:p w14:paraId="45C17BE4" w14:textId="77777777" w:rsidR="00461E9A" w:rsidRPr="002640F0" w:rsidRDefault="00461E9A" w:rsidP="00963FE6">
            <w:pPr>
              <w:spacing w:line="360" w:lineRule="auto"/>
              <w:rPr>
                <w:color w:val="000000"/>
                <w:sz w:val="20"/>
                <w:szCs w:val="20"/>
              </w:rPr>
            </w:pPr>
            <w:r w:rsidRPr="002640F0">
              <w:rPr>
                <w:color w:val="000000"/>
                <w:sz w:val="20"/>
                <w:szCs w:val="20"/>
              </w:rPr>
              <w:t>YES</w:t>
            </w:r>
          </w:p>
        </w:tc>
        <w:tc>
          <w:tcPr>
            <w:tcW w:w="0" w:type="auto"/>
            <w:tcBorders>
              <w:top w:val="nil"/>
              <w:left w:val="nil"/>
              <w:bottom w:val="nil"/>
              <w:right w:val="single" w:sz="4" w:space="0" w:color="auto"/>
            </w:tcBorders>
            <w:shd w:val="clear" w:color="auto" w:fill="auto"/>
            <w:noWrap/>
            <w:vAlign w:val="bottom"/>
            <w:hideMark/>
          </w:tcPr>
          <w:p w14:paraId="2ABAA761" w14:textId="77777777" w:rsidR="00461E9A" w:rsidRPr="002640F0" w:rsidRDefault="00461E9A" w:rsidP="00963FE6">
            <w:pPr>
              <w:spacing w:line="360" w:lineRule="auto"/>
              <w:rPr>
                <w:color w:val="000000"/>
                <w:sz w:val="20"/>
                <w:szCs w:val="20"/>
              </w:rPr>
            </w:pPr>
            <w:r w:rsidRPr="002640F0">
              <w:rPr>
                <w:color w:val="000000"/>
                <w:sz w:val="20"/>
                <w:szCs w:val="20"/>
              </w:rPr>
              <w:t>YES</w:t>
            </w:r>
          </w:p>
        </w:tc>
        <w:tc>
          <w:tcPr>
            <w:tcW w:w="0" w:type="auto"/>
            <w:tcBorders>
              <w:top w:val="nil"/>
              <w:left w:val="nil"/>
              <w:bottom w:val="nil"/>
              <w:right w:val="nil"/>
            </w:tcBorders>
            <w:shd w:val="clear" w:color="auto" w:fill="auto"/>
            <w:noWrap/>
            <w:vAlign w:val="bottom"/>
            <w:hideMark/>
          </w:tcPr>
          <w:p w14:paraId="55B40E00" w14:textId="77777777" w:rsidR="00461E9A" w:rsidRPr="00057254" w:rsidRDefault="00461E9A" w:rsidP="00963FE6">
            <w:pPr>
              <w:spacing w:line="360" w:lineRule="auto"/>
              <w:rPr>
                <w:color w:val="000000"/>
                <w:sz w:val="20"/>
                <w:szCs w:val="20"/>
              </w:rPr>
            </w:pPr>
            <w:r w:rsidRPr="002640F0">
              <w:rPr>
                <w:color w:val="000000"/>
                <w:sz w:val="20"/>
                <w:szCs w:val="20"/>
              </w:rPr>
              <w:t>YES</w:t>
            </w:r>
          </w:p>
        </w:tc>
      </w:tr>
    </w:tbl>
    <w:p w14:paraId="4D0A7851" w14:textId="3EFE6981" w:rsidR="00C65F65" w:rsidRPr="00057254" w:rsidRDefault="00C65F65" w:rsidP="00437C28">
      <w:pPr>
        <w:spacing w:line="480" w:lineRule="auto"/>
        <w:rPr>
          <w:sz w:val="22"/>
          <w:szCs w:val="22"/>
        </w:rPr>
      </w:pPr>
      <w:r w:rsidRPr="00057254">
        <w:rPr>
          <w:sz w:val="22"/>
          <w:szCs w:val="22"/>
        </w:rPr>
        <w:t>Note: Std. err. In (). p-value &lt; ,1 †; p-value &lt; 0,05 *; p-value &lt; 0,005 **; p-value &lt; 0,001 ***.</w:t>
      </w:r>
    </w:p>
    <w:p w14:paraId="672A66A0" w14:textId="0E24D6DD" w:rsidR="00654517" w:rsidRPr="00057254" w:rsidRDefault="004A4536" w:rsidP="00BF5092">
      <w:pPr>
        <w:spacing w:before="240" w:line="480" w:lineRule="auto"/>
      </w:pPr>
      <w:r>
        <w:rPr>
          <w:b/>
          <w:bCs/>
        </w:rPr>
        <w:t>Table 2</w:t>
      </w:r>
      <w:r w:rsidR="00654517" w:rsidRPr="00057254">
        <w:rPr>
          <w:b/>
          <w:bCs/>
        </w:rPr>
        <w:t xml:space="preserve"> </w:t>
      </w:r>
      <w:r w:rsidR="00654517" w:rsidRPr="00057254">
        <w:t>Basic Model (OLS estimation) for Trump Margin in 2020, with different measures of social capital.</w:t>
      </w:r>
    </w:p>
    <w:tbl>
      <w:tblPr>
        <w:tblW w:w="5000" w:type="pct"/>
        <w:tblLook w:val="04A0" w:firstRow="1" w:lastRow="0" w:firstColumn="1" w:lastColumn="0" w:noHBand="0" w:noVBand="1"/>
      </w:tblPr>
      <w:tblGrid>
        <w:gridCol w:w="2916"/>
        <w:gridCol w:w="1112"/>
        <w:gridCol w:w="1157"/>
        <w:gridCol w:w="1249"/>
        <w:gridCol w:w="1159"/>
        <w:gridCol w:w="1433"/>
      </w:tblGrid>
      <w:tr w:rsidR="00654517" w:rsidRPr="002640F0" w14:paraId="002A5740" w14:textId="77777777" w:rsidTr="002640F0">
        <w:trPr>
          <w:trHeight w:val="320"/>
        </w:trPr>
        <w:tc>
          <w:tcPr>
            <w:tcW w:w="1616" w:type="pct"/>
            <w:tcBorders>
              <w:top w:val="nil"/>
              <w:left w:val="nil"/>
              <w:bottom w:val="single" w:sz="4" w:space="0" w:color="auto"/>
              <w:right w:val="single" w:sz="4" w:space="0" w:color="auto"/>
            </w:tcBorders>
            <w:shd w:val="clear" w:color="auto" w:fill="auto"/>
            <w:noWrap/>
            <w:vAlign w:val="bottom"/>
            <w:hideMark/>
          </w:tcPr>
          <w:p w14:paraId="6831B6D8" w14:textId="77777777" w:rsidR="00654517" w:rsidRPr="00654517" w:rsidRDefault="00654517" w:rsidP="00D60FEC">
            <w:pPr>
              <w:rPr>
                <w:color w:val="000000"/>
                <w:sz w:val="20"/>
                <w:szCs w:val="20"/>
              </w:rPr>
            </w:pPr>
            <w:r w:rsidRPr="00654517">
              <w:rPr>
                <w:color w:val="000000"/>
                <w:sz w:val="20"/>
                <w:szCs w:val="20"/>
              </w:rPr>
              <w:t> </w:t>
            </w:r>
          </w:p>
        </w:tc>
        <w:tc>
          <w:tcPr>
            <w:tcW w:w="1332" w:type="pct"/>
            <w:gridSpan w:val="2"/>
            <w:tcBorders>
              <w:top w:val="nil"/>
              <w:left w:val="nil"/>
              <w:bottom w:val="single" w:sz="4" w:space="0" w:color="auto"/>
              <w:right w:val="single" w:sz="4" w:space="0" w:color="auto"/>
            </w:tcBorders>
            <w:shd w:val="clear" w:color="auto" w:fill="auto"/>
            <w:noWrap/>
            <w:vAlign w:val="bottom"/>
            <w:hideMark/>
          </w:tcPr>
          <w:p w14:paraId="7DF0FE38" w14:textId="3794AB37" w:rsidR="00654517" w:rsidRPr="002640F0" w:rsidRDefault="00654517" w:rsidP="00D60FEC">
            <w:pPr>
              <w:rPr>
                <w:color w:val="000000"/>
                <w:sz w:val="20"/>
                <w:szCs w:val="20"/>
              </w:rPr>
            </w:pPr>
            <w:r w:rsidRPr="002640F0">
              <w:rPr>
                <w:color w:val="000000"/>
                <w:sz w:val="20"/>
                <w:szCs w:val="20"/>
              </w:rPr>
              <w:t>Civic engagement</w:t>
            </w:r>
          </w:p>
        </w:tc>
        <w:tc>
          <w:tcPr>
            <w:tcW w:w="1384" w:type="pct"/>
            <w:gridSpan w:val="2"/>
            <w:tcBorders>
              <w:top w:val="nil"/>
              <w:left w:val="single" w:sz="4" w:space="0" w:color="auto"/>
              <w:bottom w:val="single" w:sz="4" w:space="0" w:color="auto"/>
              <w:right w:val="single" w:sz="4" w:space="0" w:color="auto"/>
            </w:tcBorders>
            <w:shd w:val="clear" w:color="auto" w:fill="auto"/>
            <w:noWrap/>
            <w:vAlign w:val="bottom"/>
            <w:hideMark/>
          </w:tcPr>
          <w:p w14:paraId="6FC15FEA" w14:textId="36E42438" w:rsidR="00654517" w:rsidRPr="002640F0" w:rsidRDefault="00654517" w:rsidP="00D60FEC">
            <w:pPr>
              <w:rPr>
                <w:color w:val="000000"/>
                <w:sz w:val="20"/>
                <w:szCs w:val="20"/>
              </w:rPr>
            </w:pPr>
            <w:r w:rsidRPr="002640F0">
              <w:rPr>
                <w:color w:val="000000"/>
                <w:sz w:val="20"/>
                <w:szCs w:val="20"/>
              </w:rPr>
              <w:t>Social Cohesion</w:t>
            </w:r>
          </w:p>
        </w:tc>
        <w:tc>
          <w:tcPr>
            <w:tcW w:w="668" w:type="pct"/>
            <w:tcBorders>
              <w:top w:val="nil"/>
              <w:left w:val="single" w:sz="4" w:space="0" w:color="auto"/>
              <w:bottom w:val="single" w:sz="4" w:space="0" w:color="auto"/>
              <w:right w:val="nil"/>
            </w:tcBorders>
            <w:shd w:val="clear" w:color="auto" w:fill="auto"/>
            <w:noWrap/>
            <w:vAlign w:val="bottom"/>
            <w:hideMark/>
          </w:tcPr>
          <w:p w14:paraId="68898E70" w14:textId="3F1F6F92" w:rsidR="00654517" w:rsidRPr="002640F0" w:rsidRDefault="00654517" w:rsidP="00D60FEC">
            <w:pPr>
              <w:rPr>
                <w:color w:val="000000"/>
                <w:sz w:val="20"/>
                <w:szCs w:val="20"/>
              </w:rPr>
            </w:pPr>
            <w:r w:rsidRPr="002640F0">
              <w:rPr>
                <w:color w:val="000000"/>
                <w:sz w:val="20"/>
                <w:szCs w:val="20"/>
              </w:rPr>
              <w:t>Ec. Connected.</w:t>
            </w:r>
          </w:p>
        </w:tc>
      </w:tr>
      <w:tr w:rsidR="00654517" w:rsidRPr="002640F0" w14:paraId="227B687B" w14:textId="77777777" w:rsidTr="002640F0">
        <w:trPr>
          <w:trHeight w:val="320"/>
        </w:trPr>
        <w:tc>
          <w:tcPr>
            <w:tcW w:w="1616" w:type="pct"/>
            <w:tcBorders>
              <w:top w:val="nil"/>
              <w:left w:val="nil"/>
              <w:bottom w:val="single" w:sz="4" w:space="0" w:color="auto"/>
              <w:right w:val="single" w:sz="4" w:space="0" w:color="auto"/>
            </w:tcBorders>
            <w:shd w:val="clear" w:color="auto" w:fill="auto"/>
            <w:noWrap/>
            <w:vAlign w:val="bottom"/>
          </w:tcPr>
          <w:p w14:paraId="2121949F" w14:textId="77777777" w:rsidR="00654517" w:rsidRPr="002640F0" w:rsidRDefault="00654517" w:rsidP="00D60FEC">
            <w:pPr>
              <w:rPr>
                <w:color w:val="000000"/>
                <w:sz w:val="20"/>
                <w:szCs w:val="20"/>
              </w:rPr>
            </w:pPr>
          </w:p>
        </w:tc>
        <w:tc>
          <w:tcPr>
            <w:tcW w:w="666" w:type="pct"/>
            <w:tcBorders>
              <w:top w:val="nil"/>
              <w:left w:val="nil"/>
              <w:bottom w:val="single" w:sz="4" w:space="0" w:color="auto"/>
              <w:right w:val="single" w:sz="4" w:space="0" w:color="auto"/>
            </w:tcBorders>
            <w:shd w:val="clear" w:color="auto" w:fill="auto"/>
            <w:noWrap/>
            <w:vAlign w:val="bottom"/>
          </w:tcPr>
          <w:p w14:paraId="204F4B3D" w14:textId="4415EF3B" w:rsidR="00654517" w:rsidRPr="002640F0" w:rsidRDefault="00654517" w:rsidP="00D60FEC">
            <w:pPr>
              <w:rPr>
                <w:color w:val="000000"/>
                <w:sz w:val="20"/>
                <w:szCs w:val="20"/>
              </w:rPr>
            </w:pPr>
            <w:r w:rsidRPr="002640F0">
              <w:rPr>
                <w:color w:val="000000"/>
                <w:sz w:val="20"/>
                <w:szCs w:val="20"/>
              </w:rPr>
              <w:t>Organ.</w:t>
            </w:r>
          </w:p>
        </w:tc>
        <w:tc>
          <w:tcPr>
            <w:tcW w:w="666" w:type="pct"/>
            <w:tcBorders>
              <w:top w:val="nil"/>
              <w:left w:val="nil"/>
              <w:bottom w:val="single" w:sz="4" w:space="0" w:color="auto"/>
              <w:right w:val="nil"/>
            </w:tcBorders>
            <w:shd w:val="clear" w:color="auto" w:fill="auto"/>
            <w:noWrap/>
            <w:vAlign w:val="bottom"/>
          </w:tcPr>
          <w:p w14:paraId="1D0634D6" w14:textId="3B8C0E9A" w:rsidR="00654517" w:rsidRPr="002640F0" w:rsidRDefault="00654517" w:rsidP="00D60FEC">
            <w:pPr>
              <w:rPr>
                <w:color w:val="000000"/>
                <w:sz w:val="20"/>
                <w:szCs w:val="20"/>
              </w:rPr>
            </w:pPr>
            <w:r w:rsidRPr="002640F0">
              <w:rPr>
                <w:color w:val="000000"/>
                <w:sz w:val="20"/>
                <w:szCs w:val="20"/>
              </w:rPr>
              <w:t>Volunt.</w:t>
            </w:r>
          </w:p>
        </w:tc>
        <w:tc>
          <w:tcPr>
            <w:tcW w:w="717" w:type="pct"/>
            <w:tcBorders>
              <w:top w:val="nil"/>
              <w:left w:val="single" w:sz="4" w:space="0" w:color="auto"/>
              <w:bottom w:val="single" w:sz="4" w:space="0" w:color="auto"/>
              <w:right w:val="single" w:sz="4" w:space="0" w:color="auto"/>
            </w:tcBorders>
            <w:shd w:val="clear" w:color="auto" w:fill="auto"/>
            <w:noWrap/>
            <w:vAlign w:val="bottom"/>
          </w:tcPr>
          <w:p w14:paraId="1225A8C5" w14:textId="0A0BF521" w:rsidR="00654517" w:rsidRPr="002640F0" w:rsidRDefault="00654517" w:rsidP="00D60FEC">
            <w:pPr>
              <w:rPr>
                <w:color w:val="000000"/>
                <w:sz w:val="20"/>
                <w:szCs w:val="20"/>
              </w:rPr>
            </w:pPr>
            <w:r w:rsidRPr="002640F0">
              <w:rPr>
                <w:color w:val="000000"/>
                <w:sz w:val="20"/>
                <w:szCs w:val="20"/>
              </w:rPr>
              <w:t>Clusters</w:t>
            </w:r>
          </w:p>
        </w:tc>
        <w:tc>
          <w:tcPr>
            <w:tcW w:w="667" w:type="pct"/>
            <w:tcBorders>
              <w:top w:val="nil"/>
              <w:left w:val="nil"/>
              <w:bottom w:val="single" w:sz="4" w:space="0" w:color="auto"/>
              <w:right w:val="nil"/>
            </w:tcBorders>
            <w:shd w:val="clear" w:color="auto" w:fill="auto"/>
            <w:noWrap/>
            <w:vAlign w:val="bottom"/>
          </w:tcPr>
          <w:p w14:paraId="49C85BCB" w14:textId="6985FD13" w:rsidR="00654517" w:rsidRPr="002640F0" w:rsidRDefault="00654517" w:rsidP="00D60FEC">
            <w:pPr>
              <w:rPr>
                <w:color w:val="000000"/>
                <w:sz w:val="20"/>
                <w:szCs w:val="20"/>
              </w:rPr>
            </w:pPr>
            <w:r w:rsidRPr="002640F0">
              <w:rPr>
                <w:color w:val="000000"/>
                <w:sz w:val="20"/>
                <w:szCs w:val="20"/>
              </w:rPr>
              <w:t>Sup. Net.</w:t>
            </w:r>
          </w:p>
        </w:tc>
        <w:tc>
          <w:tcPr>
            <w:tcW w:w="668" w:type="pct"/>
            <w:tcBorders>
              <w:top w:val="nil"/>
              <w:left w:val="single" w:sz="4" w:space="0" w:color="auto"/>
              <w:bottom w:val="single" w:sz="4" w:space="0" w:color="auto"/>
              <w:right w:val="nil"/>
            </w:tcBorders>
            <w:shd w:val="clear" w:color="auto" w:fill="auto"/>
            <w:noWrap/>
            <w:vAlign w:val="bottom"/>
          </w:tcPr>
          <w:p w14:paraId="26764680" w14:textId="5E57D1B1" w:rsidR="00654517" w:rsidRPr="002640F0" w:rsidRDefault="00654517" w:rsidP="00D60FEC">
            <w:pPr>
              <w:rPr>
                <w:color w:val="000000"/>
                <w:sz w:val="20"/>
                <w:szCs w:val="20"/>
              </w:rPr>
            </w:pPr>
            <w:r w:rsidRPr="002640F0">
              <w:rPr>
                <w:color w:val="000000"/>
                <w:sz w:val="20"/>
                <w:szCs w:val="20"/>
              </w:rPr>
              <w:t>Soc. Con.</w:t>
            </w:r>
          </w:p>
        </w:tc>
      </w:tr>
      <w:tr w:rsidR="00654517" w:rsidRPr="002640F0" w14:paraId="70741B6E"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7361EFB0" w14:textId="77777777" w:rsidR="00654517" w:rsidRPr="002640F0" w:rsidRDefault="00654517" w:rsidP="00D60FEC">
            <w:pPr>
              <w:rPr>
                <w:color w:val="000000"/>
                <w:sz w:val="20"/>
                <w:szCs w:val="20"/>
              </w:rPr>
            </w:pPr>
            <w:r w:rsidRPr="002640F0">
              <w:rPr>
                <w:color w:val="000000"/>
                <w:sz w:val="20"/>
                <w:szCs w:val="20"/>
              </w:rPr>
              <w:t xml:space="preserve">Income per </w:t>
            </w:r>
            <w:commentRangeStart w:id="22"/>
            <w:r w:rsidRPr="002640F0">
              <w:rPr>
                <w:color w:val="000000"/>
                <w:sz w:val="20"/>
                <w:szCs w:val="20"/>
              </w:rPr>
              <w:t>capita (2016</w:t>
            </w:r>
            <w:commentRangeEnd w:id="22"/>
            <w:r w:rsidR="00FA5917">
              <w:rPr>
                <w:rStyle w:val="CommentReference"/>
              </w:rPr>
              <w:commentReference w:id="22"/>
            </w:r>
            <w:r w:rsidRPr="002640F0">
              <w:rPr>
                <w:color w:val="000000"/>
                <w:sz w:val="20"/>
                <w:szCs w:val="20"/>
              </w:rPr>
              <w:t>)</w:t>
            </w:r>
          </w:p>
        </w:tc>
        <w:tc>
          <w:tcPr>
            <w:tcW w:w="666" w:type="pct"/>
            <w:tcBorders>
              <w:top w:val="nil"/>
              <w:left w:val="nil"/>
              <w:bottom w:val="nil"/>
              <w:right w:val="single" w:sz="4" w:space="0" w:color="auto"/>
            </w:tcBorders>
            <w:shd w:val="clear" w:color="auto" w:fill="auto"/>
            <w:noWrap/>
            <w:vAlign w:val="bottom"/>
            <w:hideMark/>
          </w:tcPr>
          <w:p w14:paraId="0F35310C" w14:textId="77777777" w:rsidR="00654517" w:rsidRPr="002640F0" w:rsidRDefault="00654517" w:rsidP="00D60FEC">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06A74FB0" w14:textId="77777777" w:rsidR="00654517" w:rsidRPr="002640F0" w:rsidRDefault="00654517" w:rsidP="00D60FEC">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5BA8BA80" w14:textId="77777777" w:rsidR="00654517" w:rsidRPr="002640F0" w:rsidRDefault="00654517" w:rsidP="00D60FEC">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730796BD" w14:textId="77777777" w:rsidR="00654517" w:rsidRPr="002640F0" w:rsidRDefault="00654517" w:rsidP="00D60FEC">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052ED37D" w14:textId="77777777" w:rsidR="00654517" w:rsidRPr="002640F0" w:rsidRDefault="00654517" w:rsidP="00D60FEC">
            <w:pPr>
              <w:rPr>
                <w:color w:val="000000"/>
                <w:sz w:val="20"/>
                <w:szCs w:val="20"/>
              </w:rPr>
            </w:pPr>
            <w:r w:rsidRPr="002640F0">
              <w:rPr>
                <w:color w:val="000000"/>
                <w:sz w:val="20"/>
                <w:szCs w:val="20"/>
              </w:rPr>
              <w:t>-0.000***</w:t>
            </w:r>
          </w:p>
        </w:tc>
      </w:tr>
      <w:tr w:rsidR="00654517" w:rsidRPr="002640F0" w14:paraId="653F0256"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314D2D91" w14:textId="77777777" w:rsidR="00654517" w:rsidRPr="002640F0" w:rsidRDefault="00654517" w:rsidP="00D60FEC">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78D9EF03" w14:textId="77777777" w:rsidR="00654517" w:rsidRPr="002640F0" w:rsidRDefault="00654517" w:rsidP="00D60FEC">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5BB33009" w14:textId="77777777" w:rsidR="00654517" w:rsidRPr="002640F0" w:rsidRDefault="00654517" w:rsidP="00D60FEC">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0446C355" w14:textId="77777777" w:rsidR="00654517" w:rsidRPr="002640F0" w:rsidRDefault="00654517" w:rsidP="00D60FEC">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29C0433C" w14:textId="77777777" w:rsidR="00654517" w:rsidRPr="002640F0" w:rsidRDefault="00654517" w:rsidP="00D60FEC">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4FE026D8" w14:textId="77777777" w:rsidR="00654517" w:rsidRPr="002640F0" w:rsidRDefault="00654517" w:rsidP="00D60FEC">
            <w:pPr>
              <w:rPr>
                <w:color w:val="000000"/>
                <w:sz w:val="20"/>
                <w:szCs w:val="20"/>
              </w:rPr>
            </w:pPr>
            <w:r w:rsidRPr="002640F0">
              <w:rPr>
                <w:color w:val="000000"/>
                <w:sz w:val="20"/>
                <w:szCs w:val="20"/>
              </w:rPr>
              <w:t>(0.000)</w:t>
            </w:r>
          </w:p>
        </w:tc>
      </w:tr>
      <w:tr w:rsidR="00654517" w:rsidRPr="002640F0" w14:paraId="5F4F45F6"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3D497D3A" w14:textId="77777777" w:rsidR="00654517" w:rsidRPr="002640F0" w:rsidRDefault="00654517" w:rsidP="00D60FEC">
            <w:pPr>
              <w:rPr>
                <w:color w:val="000000"/>
                <w:sz w:val="20"/>
                <w:szCs w:val="20"/>
              </w:rPr>
            </w:pPr>
            <w:r w:rsidRPr="002640F0">
              <w:rPr>
                <w:color w:val="000000"/>
                <w:sz w:val="20"/>
                <w:szCs w:val="20"/>
              </w:rPr>
              <w:t>Inequality (Gini 2016)</w:t>
            </w:r>
          </w:p>
        </w:tc>
        <w:tc>
          <w:tcPr>
            <w:tcW w:w="666" w:type="pct"/>
            <w:tcBorders>
              <w:top w:val="nil"/>
              <w:left w:val="nil"/>
              <w:bottom w:val="nil"/>
              <w:right w:val="single" w:sz="4" w:space="0" w:color="auto"/>
            </w:tcBorders>
            <w:shd w:val="clear" w:color="auto" w:fill="auto"/>
            <w:noWrap/>
            <w:vAlign w:val="bottom"/>
            <w:hideMark/>
          </w:tcPr>
          <w:p w14:paraId="4755E7B2" w14:textId="77777777" w:rsidR="00654517" w:rsidRPr="002640F0" w:rsidRDefault="00654517" w:rsidP="00D60FEC">
            <w:pPr>
              <w:rPr>
                <w:color w:val="000000"/>
                <w:sz w:val="20"/>
                <w:szCs w:val="20"/>
              </w:rPr>
            </w:pPr>
            <w:r w:rsidRPr="002640F0">
              <w:rPr>
                <w:color w:val="000000"/>
                <w:sz w:val="20"/>
                <w:szCs w:val="20"/>
              </w:rPr>
              <w:t>-0.011</w:t>
            </w:r>
          </w:p>
        </w:tc>
        <w:tc>
          <w:tcPr>
            <w:tcW w:w="666" w:type="pct"/>
            <w:tcBorders>
              <w:top w:val="nil"/>
              <w:left w:val="nil"/>
              <w:bottom w:val="nil"/>
              <w:right w:val="nil"/>
            </w:tcBorders>
            <w:shd w:val="clear" w:color="auto" w:fill="auto"/>
            <w:noWrap/>
            <w:vAlign w:val="bottom"/>
            <w:hideMark/>
          </w:tcPr>
          <w:p w14:paraId="45A67865" w14:textId="77777777" w:rsidR="00654517" w:rsidRPr="002640F0" w:rsidRDefault="00654517" w:rsidP="00D60FEC">
            <w:pPr>
              <w:rPr>
                <w:color w:val="000000"/>
                <w:sz w:val="20"/>
                <w:szCs w:val="20"/>
              </w:rPr>
            </w:pPr>
            <w:r w:rsidRPr="002640F0">
              <w:rPr>
                <w:color w:val="000000"/>
                <w:sz w:val="20"/>
                <w:szCs w:val="20"/>
              </w:rPr>
              <w:t>-0.005</w:t>
            </w:r>
          </w:p>
        </w:tc>
        <w:tc>
          <w:tcPr>
            <w:tcW w:w="717" w:type="pct"/>
            <w:tcBorders>
              <w:top w:val="nil"/>
              <w:left w:val="single" w:sz="4" w:space="0" w:color="auto"/>
              <w:bottom w:val="nil"/>
              <w:right w:val="single" w:sz="4" w:space="0" w:color="auto"/>
            </w:tcBorders>
            <w:shd w:val="clear" w:color="auto" w:fill="auto"/>
            <w:noWrap/>
            <w:vAlign w:val="bottom"/>
            <w:hideMark/>
          </w:tcPr>
          <w:p w14:paraId="1E65A7A4" w14:textId="77777777" w:rsidR="00654517" w:rsidRPr="002640F0" w:rsidRDefault="00654517" w:rsidP="00D60FEC">
            <w:pPr>
              <w:rPr>
                <w:color w:val="000000"/>
                <w:sz w:val="20"/>
                <w:szCs w:val="20"/>
              </w:rPr>
            </w:pPr>
            <w:r w:rsidRPr="002640F0">
              <w:rPr>
                <w:color w:val="000000"/>
                <w:sz w:val="20"/>
                <w:szCs w:val="20"/>
              </w:rPr>
              <w:t>-0.087**</w:t>
            </w:r>
          </w:p>
        </w:tc>
        <w:tc>
          <w:tcPr>
            <w:tcW w:w="667" w:type="pct"/>
            <w:tcBorders>
              <w:top w:val="nil"/>
              <w:left w:val="nil"/>
              <w:bottom w:val="nil"/>
              <w:right w:val="nil"/>
            </w:tcBorders>
            <w:shd w:val="clear" w:color="auto" w:fill="auto"/>
            <w:noWrap/>
            <w:vAlign w:val="bottom"/>
            <w:hideMark/>
          </w:tcPr>
          <w:p w14:paraId="3CDCF61A" w14:textId="77777777" w:rsidR="00654517" w:rsidRPr="002640F0" w:rsidRDefault="00654517" w:rsidP="00D60FEC">
            <w:pPr>
              <w:rPr>
                <w:color w:val="000000"/>
                <w:sz w:val="20"/>
                <w:szCs w:val="20"/>
              </w:rPr>
            </w:pPr>
            <w:r w:rsidRPr="002640F0">
              <w:rPr>
                <w:color w:val="000000"/>
                <w:sz w:val="20"/>
                <w:szCs w:val="20"/>
              </w:rPr>
              <w:t>-0.066*</w:t>
            </w:r>
          </w:p>
        </w:tc>
        <w:tc>
          <w:tcPr>
            <w:tcW w:w="668" w:type="pct"/>
            <w:tcBorders>
              <w:top w:val="nil"/>
              <w:left w:val="single" w:sz="4" w:space="0" w:color="auto"/>
              <w:bottom w:val="nil"/>
              <w:right w:val="nil"/>
            </w:tcBorders>
            <w:shd w:val="clear" w:color="auto" w:fill="auto"/>
            <w:noWrap/>
            <w:vAlign w:val="bottom"/>
            <w:hideMark/>
          </w:tcPr>
          <w:p w14:paraId="03DA0DC7" w14:textId="77777777" w:rsidR="00654517" w:rsidRPr="002640F0" w:rsidRDefault="00654517" w:rsidP="00D60FEC">
            <w:pPr>
              <w:rPr>
                <w:color w:val="000000"/>
                <w:sz w:val="20"/>
                <w:szCs w:val="20"/>
              </w:rPr>
            </w:pPr>
            <w:r w:rsidRPr="002640F0">
              <w:rPr>
                <w:color w:val="000000"/>
                <w:sz w:val="20"/>
                <w:szCs w:val="20"/>
              </w:rPr>
              <w:t>-0.028</w:t>
            </w:r>
          </w:p>
        </w:tc>
      </w:tr>
      <w:tr w:rsidR="00654517" w:rsidRPr="002640F0" w14:paraId="3BD0E58E"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7F3BD0D2" w14:textId="77777777" w:rsidR="00654517" w:rsidRPr="002640F0" w:rsidRDefault="00654517" w:rsidP="00D60FEC">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34C6FC0E" w14:textId="77777777" w:rsidR="00654517" w:rsidRPr="002640F0" w:rsidRDefault="00654517" w:rsidP="00D60FEC">
            <w:pPr>
              <w:rPr>
                <w:color w:val="000000"/>
                <w:sz w:val="20"/>
                <w:szCs w:val="20"/>
              </w:rPr>
            </w:pPr>
            <w:r w:rsidRPr="002640F0">
              <w:rPr>
                <w:color w:val="000000"/>
                <w:sz w:val="20"/>
                <w:szCs w:val="20"/>
              </w:rPr>
              <w:t>(0.029)</w:t>
            </w:r>
          </w:p>
        </w:tc>
        <w:tc>
          <w:tcPr>
            <w:tcW w:w="666" w:type="pct"/>
            <w:tcBorders>
              <w:top w:val="nil"/>
              <w:left w:val="nil"/>
              <w:bottom w:val="nil"/>
              <w:right w:val="nil"/>
            </w:tcBorders>
            <w:shd w:val="clear" w:color="auto" w:fill="auto"/>
            <w:noWrap/>
            <w:vAlign w:val="bottom"/>
            <w:hideMark/>
          </w:tcPr>
          <w:p w14:paraId="50C070FD" w14:textId="77777777" w:rsidR="00654517" w:rsidRPr="002640F0" w:rsidRDefault="00654517" w:rsidP="00D60FEC">
            <w:pPr>
              <w:rPr>
                <w:color w:val="000000"/>
                <w:sz w:val="20"/>
                <w:szCs w:val="20"/>
              </w:rPr>
            </w:pPr>
            <w:r w:rsidRPr="002640F0">
              <w:rPr>
                <w:color w:val="000000"/>
                <w:sz w:val="20"/>
                <w:szCs w:val="20"/>
              </w:rPr>
              <w:t>(0.029)</w:t>
            </w:r>
          </w:p>
        </w:tc>
        <w:tc>
          <w:tcPr>
            <w:tcW w:w="717" w:type="pct"/>
            <w:tcBorders>
              <w:top w:val="nil"/>
              <w:left w:val="single" w:sz="4" w:space="0" w:color="auto"/>
              <w:bottom w:val="nil"/>
              <w:right w:val="single" w:sz="4" w:space="0" w:color="auto"/>
            </w:tcBorders>
            <w:shd w:val="clear" w:color="auto" w:fill="auto"/>
            <w:noWrap/>
            <w:vAlign w:val="bottom"/>
            <w:hideMark/>
          </w:tcPr>
          <w:p w14:paraId="01BB73D4" w14:textId="77777777" w:rsidR="00654517" w:rsidRPr="002640F0" w:rsidRDefault="00654517" w:rsidP="00D60FEC">
            <w:pPr>
              <w:rPr>
                <w:color w:val="000000"/>
                <w:sz w:val="20"/>
                <w:szCs w:val="20"/>
              </w:rPr>
            </w:pPr>
            <w:r w:rsidRPr="002640F0">
              <w:rPr>
                <w:color w:val="000000"/>
                <w:sz w:val="20"/>
                <w:szCs w:val="20"/>
              </w:rPr>
              <w:t>(0.027)</w:t>
            </w:r>
          </w:p>
        </w:tc>
        <w:tc>
          <w:tcPr>
            <w:tcW w:w="667" w:type="pct"/>
            <w:tcBorders>
              <w:top w:val="nil"/>
              <w:left w:val="nil"/>
              <w:bottom w:val="nil"/>
              <w:right w:val="nil"/>
            </w:tcBorders>
            <w:shd w:val="clear" w:color="auto" w:fill="auto"/>
            <w:noWrap/>
            <w:vAlign w:val="bottom"/>
            <w:hideMark/>
          </w:tcPr>
          <w:p w14:paraId="0F573E4C" w14:textId="77777777" w:rsidR="00654517" w:rsidRPr="002640F0" w:rsidRDefault="00654517" w:rsidP="00D60FEC">
            <w:pPr>
              <w:rPr>
                <w:color w:val="000000"/>
                <w:sz w:val="20"/>
                <w:szCs w:val="20"/>
              </w:rPr>
            </w:pPr>
            <w:r w:rsidRPr="002640F0">
              <w:rPr>
                <w:color w:val="000000"/>
                <w:sz w:val="20"/>
                <w:szCs w:val="20"/>
              </w:rPr>
              <w:t>(0.029)</w:t>
            </w:r>
          </w:p>
        </w:tc>
        <w:tc>
          <w:tcPr>
            <w:tcW w:w="668" w:type="pct"/>
            <w:tcBorders>
              <w:top w:val="nil"/>
              <w:left w:val="single" w:sz="4" w:space="0" w:color="auto"/>
              <w:bottom w:val="nil"/>
              <w:right w:val="nil"/>
            </w:tcBorders>
            <w:shd w:val="clear" w:color="auto" w:fill="auto"/>
            <w:noWrap/>
            <w:vAlign w:val="bottom"/>
            <w:hideMark/>
          </w:tcPr>
          <w:p w14:paraId="20FD9885" w14:textId="77777777" w:rsidR="00654517" w:rsidRPr="002640F0" w:rsidRDefault="00654517" w:rsidP="00D60FEC">
            <w:pPr>
              <w:rPr>
                <w:color w:val="000000"/>
                <w:sz w:val="20"/>
                <w:szCs w:val="20"/>
              </w:rPr>
            </w:pPr>
            <w:r w:rsidRPr="002640F0">
              <w:rPr>
                <w:color w:val="000000"/>
                <w:sz w:val="20"/>
                <w:szCs w:val="20"/>
              </w:rPr>
              <w:t>(0.031)</w:t>
            </w:r>
          </w:p>
        </w:tc>
      </w:tr>
      <w:tr w:rsidR="00654517" w:rsidRPr="002640F0" w14:paraId="2664BCFD"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58035E1D" w14:textId="77777777" w:rsidR="00654517" w:rsidRPr="002640F0" w:rsidRDefault="00654517" w:rsidP="00D60FEC">
            <w:pPr>
              <w:rPr>
                <w:color w:val="000000"/>
                <w:sz w:val="20"/>
                <w:szCs w:val="20"/>
              </w:rPr>
            </w:pPr>
            <w:r w:rsidRPr="002640F0">
              <w:rPr>
                <w:color w:val="000000"/>
                <w:sz w:val="20"/>
                <w:szCs w:val="20"/>
              </w:rPr>
              <w:t>Employment change (1980-2016)</w:t>
            </w:r>
          </w:p>
        </w:tc>
        <w:tc>
          <w:tcPr>
            <w:tcW w:w="666" w:type="pct"/>
            <w:tcBorders>
              <w:top w:val="nil"/>
              <w:left w:val="nil"/>
              <w:bottom w:val="nil"/>
              <w:right w:val="single" w:sz="4" w:space="0" w:color="auto"/>
            </w:tcBorders>
            <w:shd w:val="clear" w:color="auto" w:fill="auto"/>
            <w:noWrap/>
            <w:vAlign w:val="bottom"/>
            <w:hideMark/>
          </w:tcPr>
          <w:p w14:paraId="143E5D19" w14:textId="77777777" w:rsidR="00654517" w:rsidRPr="002640F0" w:rsidRDefault="00654517" w:rsidP="00D60FEC">
            <w:pPr>
              <w:rPr>
                <w:color w:val="000000"/>
                <w:sz w:val="20"/>
                <w:szCs w:val="20"/>
              </w:rPr>
            </w:pPr>
            <w:r w:rsidRPr="002640F0">
              <w:rPr>
                <w:color w:val="000000"/>
                <w:sz w:val="20"/>
                <w:szCs w:val="20"/>
              </w:rPr>
              <w:t>-0.803***</w:t>
            </w:r>
          </w:p>
        </w:tc>
        <w:tc>
          <w:tcPr>
            <w:tcW w:w="666" w:type="pct"/>
            <w:tcBorders>
              <w:top w:val="nil"/>
              <w:left w:val="nil"/>
              <w:bottom w:val="nil"/>
              <w:right w:val="nil"/>
            </w:tcBorders>
            <w:shd w:val="clear" w:color="auto" w:fill="auto"/>
            <w:noWrap/>
            <w:vAlign w:val="bottom"/>
            <w:hideMark/>
          </w:tcPr>
          <w:p w14:paraId="37864466" w14:textId="77777777" w:rsidR="00654517" w:rsidRPr="002640F0" w:rsidRDefault="00654517" w:rsidP="00D60FEC">
            <w:pPr>
              <w:rPr>
                <w:color w:val="000000"/>
                <w:sz w:val="20"/>
                <w:szCs w:val="20"/>
              </w:rPr>
            </w:pPr>
            <w:r w:rsidRPr="002640F0">
              <w:rPr>
                <w:color w:val="000000"/>
                <w:sz w:val="20"/>
                <w:szCs w:val="20"/>
              </w:rPr>
              <w:t>-0.766***</w:t>
            </w:r>
          </w:p>
        </w:tc>
        <w:tc>
          <w:tcPr>
            <w:tcW w:w="717" w:type="pct"/>
            <w:tcBorders>
              <w:top w:val="nil"/>
              <w:left w:val="single" w:sz="4" w:space="0" w:color="auto"/>
              <w:bottom w:val="nil"/>
              <w:right w:val="single" w:sz="4" w:space="0" w:color="auto"/>
            </w:tcBorders>
            <w:shd w:val="clear" w:color="auto" w:fill="auto"/>
            <w:noWrap/>
            <w:vAlign w:val="bottom"/>
            <w:hideMark/>
          </w:tcPr>
          <w:p w14:paraId="34FADF5D" w14:textId="77777777" w:rsidR="00654517" w:rsidRPr="002640F0" w:rsidRDefault="00654517" w:rsidP="00D60FEC">
            <w:pPr>
              <w:rPr>
                <w:color w:val="000000"/>
                <w:sz w:val="20"/>
                <w:szCs w:val="20"/>
              </w:rPr>
            </w:pPr>
            <w:r w:rsidRPr="002640F0">
              <w:rPr>
                <w:color w:val="000000"/>
                <w:sz w:val="20"/>
                <w:szCs w:val="20"/>
              </w:rPr>
              <w:t>-0.765***</w:t>
            </w:r>
          </w:p>
        </w:tc>
        <w:tc>
          <w:tcPr>
            <w:tcW w:w="667" w:type="pct"/>
            <w:tcBorders>
              <w:top w:val="nil"/>
              <w:left w:val="nil"/>
              <w:bottom w:val="nil"/>
              <w:right w:val="nil"/>
            </w:tcBorders>
            <w:shd w:val="clear" w:color="auto" w:fill="auto"/>
            <w:noWrap/>
            <w:vAlign w:val="bottom"/>
            <w:hideMark/>
          </w:tcPr>
          <w:p w14:paraId="1757B241" w14:textId="77777777" w:rsidR="00654517" w:rsidRPr="002640F0" w:rsidRDefault="00654517" w:rsidP="00D60FEC">
            <w:pPr>
              <w:rPr>
                <w:color w:val="000000"/>
                <w:sz w:val="20"/>
                <w:szCs w:val="20"/>
              </w:rPr>
            </w:pPr>
            <w:r w:rsidRPr="002640F0">
              <w:rPr>
                <w:color w:val="000000"/>
                <w:sz w:val="20"/>
                <w:szCs w:val="20"/>
              </w:rPr>
              <w:t>-0.292†</w:t>
            </w:r>
          </w:p>
        </w:tc>
        <w:tc>
          <w:tcPr>
            <w:tcW w:w="668" w:type="pct"/>
            <w:tcBorders>
              <w:top w:val="nil"/>
              <w:left w:val="single" w:sz="4" w:space="0" w:color="auto"/>
              <w:bottom w:val="nil"/>
              <w:right w:val="nil"/>
            </w:tcBorders>
            <w:shd w:val="clear" w:color="auto" w:fill="auto"/>
            <w:noWrap/>
            <w:vAlign w:val="bottom"/>
            <w:hideMark/>
          </w:tcPr>
          <w:p w14:paraId="1A5E1552" w14:textId="77777777" w:rsidR="00654517" w:rsidRPr="002640F0" w:rsidRDefault="00654517" w:rsidP="00D60FEC">
            <w:pPr>
              <w:rPr>
                <w:color w:val="000000"/>
                <w:sz w:val="20"/>
                <w:szCs w:val="20"/>
              </w:rPr>
            </w:pPr>
            <w:r w:rsidRPr="002640F0">
              <w:rPr>
                <w:color w:val="000000"/>
                <w:sz w:val="20"/>
                <w:szCs w:val="20"/>
              </w:rPr>
              <w:t>-0.736***</w:t>
            </w:r>
          </w:p>
        </w:tc>
      </w:tr>
      <w:tr w:rsidR="00654517" w:rsidRPr="002640F0" w14:paraId="3EA745B5"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01B2F35B" w14:textId="77777777" w:rsidR="00654517" w:rsidRPr="002640F0" w:rsidRDefault="00654517" w:rsidP="00D60FEC">
            <w:pPr>
              <w:rPr>
                <w:color w:val="000000"/>
                <w:sz w:val="20"/>
                <w:szCs w:val="20"/>
              </w:rPr>
            </w:pPr>
            <w:r w:rsidRPr="002640F0">
              <w:rPr>
                <w:color w:val="000000"/>
                <w:sz w:val="20"/>
                <w:szCs w:val="20"/>
              </w:rPr>
              <w:lastRenderedPageBreak/>
              <w:t> </w:t>
            </w:r>
          </w:p>
        </w:tc>
        <w:tc>
          <w:tcPr>
            <w:tcW w:w="666" w:type="pct"/>
            <w:tcBorders>
              <w:top w:val="nil"/>
              <w:left w:val="nil"/>
              <w:bottom w:val="nil"/>
              <w:right w:val="single" w:sz="4" w:space="0" w:color="auto"/>
            </w:tcBorders>
            <w:shd w:val="clear" w:color="auto" w:fill="auto"/>
            <w:noWrap/>
            <w:vAlign w:val="bottom"/>
            <w:hideMark/>
          </w:tcPr>
          <w:p w14:paraId="492E9B70" w14:textId="77777777" w:rsidR="00654517" w:rsidRPr="002640F0" w:rsidRDefault="00654517" w:rsidP="00D60FEC">
            <w:pPr>
              <w:rPr>
                <w:color w:val="000000"/>
                <w:sz w:val="20"/>
                <w:szCs w:val="20"/>
              </w:rPr>
            </w:pPr>
            <w:r w:rsidRPr="002640F0">
              <w:rPr>
                <w:color w:val="000000"/>
                <w:sz w:val="20"/>
                <w:szCs w:val="20"/>
              </w:rPr>
              <w:t>(0.163)</w:t>
            </w:r>
          </w:p>
        </w:tc>
        <w:tc>
          <w:tcPr>
            <w:tcW w:w="666" w:type="pct"/>
            <w:tcBorders>
              <w:top w:val="nil"/>
              <w:left w:val="nil"/>
              <w:bottom w:val="nil"/>
              <w:right w:val="nil"/>
            </w:tcBorders>
            <w:shd w:val="clear" w:color="auto" w:fill="auto"/>
            <w:noWrap/>
            <w:vAlign w:val="bottom"/>
            <w:hideMark/>
          </w:tcPr>
          <w:p w14:paraId="1C0DE611" w14:textId="77777777" w:rsidR="00654517" w:rsidRPr="002640F0" w:rsidRDefault="00654517" w:rsidP="00D60FEC">
            <w:pPr>
              <w:rPr>
                <w:color w:val="000000"/>
                <w:sz w:val="20"/>
                <w:szCs w:val="20"/>
              </w:rPr>
            </w:pPr>
            <w:r w:rsidRPr="002640F0">
              <w:rPr>
                <w:color w:val="000000"/>
                <w:sz w:val="20"/>
                <w:szCs w:val="20"/>
              </w:rPr>
              <w:t>(0.163)</w:t>
            </w:r>
          </w:p>
        </w:tc>
        <w:tc>
          <w:tcPr>
            <w:tcW w:w="717" w:type="pct"/>
            <w:tcBorders>
              <w:top w:val="nil"/>
              <w:left w:val="single" w:sz="4" w:space="0" w:color="auto"/>
              <w:bottom w:val="nil"/>
              <w:right w:val="single" w:sz="4" w:space="0" w:color="auto"/>
            </w:tcBorders>
            <w:shd w:val="clear" w:color="auto" w:fill="auto"/>
            <w:noWrap/>
            <w:vAlign w:val="bottom"/>
            <w:hideMark/>
          </w:tcPr>
          <w:p w14:paraId="5C3FE481" w14:textId="77777777" w:rsidR="00654517" w:rsidRPr="002640F0" w:rsidRDefault="00654517" w:rsidP="00D60FEC">
            <w:pPr>
              <w:rPr>
                <w:color w:val="000000"/>
                <w:sz w:val="20"/>
                <w:szCs w:val="20"/>
              </w:rPr>
            </w:pPr>
            <w:r w:rsidRPr="002640F0">
              <w:rPr>
                <w:color w:val="000000"/>
                <w:sz w:val="20"/>
                <w:szCs w:val="20"/>
              </w:rPr>
              <w:t>(0.15)</w:t>
            </w:r>
          </w:p>
        </w:tc>
        <w:tc>
          <w:tcPr>
            <w:tcW w:w="667" w:type="pct"/>
            <w:tcBorders>
              <w:top w:val="nil"/>
              <w:left w:val="nil"/>
              <w:bottom w:val="nil"/>
              <w:right w:val="single" w:sz="4" w:space="0" w:color="auto"/>
            </w:tcBorders>
            <w:shd w:val="clear" w:color="auto" w:fill="auto"/>
            <w:noWrap/>
            <w:vAlign w:val="bottom"/>
            <w:hideMark/>
          </w:tcPr>
          <w:p w14:paraId="1A2E09E6" w14:textId="77777777" w:rsidR="00654517" w:rsidRPr="002640F0" w:rsidRDefault="00654517" w:rsidP="00D60FEC">
            <w:pPr>
              <w:rPr>
                <w:color w:val="000000"/>
                <w:sz w:val="20"/>
                <w:szCs w:val="20"/>
              </w:rPr>
            </w:pPr>
            <w:r w:rsidRPr="002640F0">
              <w:rPr>
                <w:color w:val="000000"/>
                <w:sz w:val="20"/>
                <w:szCs w:val="20"/>
              </w:rPr>
              <w:t>(0.16)</w:t>
            </w:r>
          </w:p>
        </w:tc>
        <w:tc>
          <w:tcPr>
            <w:tcW w:w="668" w:type="pct"/>
            <w:tcBorders>
              <w:top w:val="nil"/>
              <w:left w:val="nil"/>
              <w:bottom w:val="nil"/>
              <w:right w:val="nil"/>
            </w:tcBorders>
            <w:shd w:val="clear" w:color="auto" w:fill="auto"/>
            <w:noWrap/>
            <w:vAlign w:val="bottom"/>
            <w:hideMark/>
          </w:tcPr>
          <w:p w14:paraId="733E78A5" w14:textId="77777777" w:rsidR="00654517" w:rsidRPr="002640F0" w:rsidRDefault="00654517" w:rsidP="00D60FEC">
            <w:pPr>
              <w:rPr>
                <w:color w:val="000000"/>
                <w:sz w:val="20"/>
                <w:szCs w:val="20"/>
              </w:rPr>
            </w:pPr>
            <w:r w:rsidRPr="002640F0">
              <w:rPr>
                <w:color w:val="000000"/>
                <w:sz w:val="20"/>
                <w:szCs w:val="20"/>
              </w:rPr>
              <w:t>(0.164)</w:t>
            </w:r>
          </w:p>
        </w:tc>
      </w:tr>
      <w:tr w:rsidR="00654517" w:rsidRPr="002640F0" w14:paraId="71E06CA8"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3229FCA8" w14:textId="482A80F2" w:rsidR="00654517" w:rsidRPr="002640F0" w:rsidRDefault="00654517" w:rsidP="00D60FEC">
            <w:pPr>
              <w:rPr>
                <w:color w:val="000000"/>
                <w:sz w:val="20"/>
                <w:szCs w:val="20"/>
              </w:rPr>
            </w:pPr>
            <w:r w:rsidRPr="002640F0">
              <w:rPr>
                <w:color w:val="000000"/>
                <w:sz w:val="20"/>
                <w:szCs w:val="20"/>
              </w:rPr>
              <w:t>Social Capital Community</w:t>
            </w:r>
          </w:p>
        </w:tc>
        <w:tc>
          <w:tcPr>
            <w:tcW w:w="666" w:type="pct"/>
            <w:tcBorders>
              <w:top w:val="nil"/>
              <w:left w:val="nil"/>
              <w:bottom w:val="nil"/>
              <w:right w:val="single" w:sz="4" w:space="0" w:color="auto"/>
            </w:tcBorders>
            <w:shd w:val="clear" w:color="auto" w:fill="auto"/>
            <w:noWrap/>
            <w:vAlign w:val="bottom"/>
            <w:hideMark/>
          </w:tcPr>
          <w:p w14:paraId="0FCE92F3" w14:textId="77777777" w:rsidR="00654517" w:rsidRPr="002640F0" w:rsidRDefault="00654517" w:rsidP="00D60FEC">
            <w:pPr>
              <w:rPr>
                <w:color w:val="000000"/>
                <w:sz w:val="20"/>
                <w:szCs w:val="20"/>
              </w:rPr>
            </w:pPr>
            <w:r w:rsidRPr="002640F0">
              <w:rPr>
                <w:color w:val="000000"/>
                <w:sz w:val="20"/>
                <w:szCs w:val="20"/>
              </w:rPr>
              <w:t>0.382***</w:t>
            </w:r>
          </w:p>
        </w:tc>
        <w:tc>
          <w:tcPr>
            <w:tcW w:w="666" w:type="pct"/>
            <w:tcBorders>
              <w:top w:val="nil"/>
              <w:left w:val="nil"/>
              <w:bottom w:val="nil"/>
              <w:right w:val="nil"/>
            </w:tcBorders>
            <w:shd w:val="clear" w:color="auto" w:fill="auto"/>
            <w:noWrap/>
            <w:vAlign w:val="bottom"/>
            <w:hideMark/>
          </w:tcPr>
          <w:p w14:paraId="02E8268F" w14:textId="77777777" w:rsidR="00654517" w:rsidRPr="002640F0" w:rsidRDefault="00654517" w:rsidP="00D60FEC">
            <w:pPr>
              <w:rPr>
                <w:color w:val="000000"/>
                <w:sz w:val="20"/>
                <w:szCs w:val="20"/>
              </w:rPr>
            </w:pPr>
            <w:r w:rsidRPr="002640F0">
              <w:rPr>
                <w:color w:val="000000"/>
                <w:sz w:val="20"/>
                <w:szCs w:val="20"/>
              </w:rPr>
              <w:t>0.115***</w:t>
            </w:r>
          </w:p>
        </w:tc>
        <w:tc>
          <w:tcPr>
            <w:tcW w:w="717" w:type="pct"/>
            <w:tcBorders>
              <w:top w:val="nil"/>
              <w:left w:val="single" w:sz="4" w:space="0" w:color="auto"/>
              <w:bottom w:val="nil"/>
              <w:right w:val="single" w:sz="4" w:space="0" w:color="auto"/>
            </w:tcBorders>
            <w:shd w:val="clear" w:color="auto" w:fill="auto"/>
            <w:noWrap/>
            <w:vAlign w:val="bottom"/>
            <w:hideMark/>
          </w:tcPr>
          <w:p w14:paraId="1F1BEADB" w14:textId="77777777" w:rsidR="00654517" w:rsidRPr="002640F0" w:rsidRDefault="00654517" w:rsidP="00D60FEC">
            <w:pPr>
              <w:rPr>
                <w:color w:val="000000"/>
                <w:sz w:val="20"/>
                <w:szCs w:val="20"/>
              </w:rPr>
            </w:pPr>
            <w:r w:rsidRPr="002640F0">
              <w:rPr>
                <w:color w:val="000000"/>
                <w:sz w:val="20"/>
                <w:szCs w:val="20"/>
              </w:rPr>
              <w:t>1.115***</w:t>
            </w:r>
          </w:p>
        </w:tc>
        <w:tc>
          <w:tcPr>
            <w:tcW w:w="667" w:type="pct"/>
            <w:tcBorders>
              <w:top w:val="nil"/>
              <w:left w:val="nil"/>
              <w:bottom w:val="nil"/>
              <w:right w:val="nil"/>
            </w:tcBorders>
            <w:shd w:val="clear" w:color="auto" w:fill="auto"/>
            <w:noWrap/>
            <w:vAlign w:val="bottom"/>
            <w:hideMark/>
          </w:tcPr>
          <w:p w14:paraId="0D0DA22A" w14:textId="77777777" w:rsidR="00654517" w:rsidRPr="002640F0" w:rsidRDefault="00654517" w:rsidP="00D60FEC">
            <w:pPr>
              <w:rPr>
                <w:color w:val="000000"/>
                <w:sz w:val="20"/>
                <w:szCs w:val="20"/>
              </w:rPr>
            </w:pPr>
            <w:r w:rsidRPr="002640F0">
              <w:rPr>
                <w:color w:val="000000"/>
                <w:sz w:val="20"/>
                <w:szCs w:val="20"/>
              </w:rPr>
              <w:t>0.916***</w:t>
            </w:r>
          </w:p>
        </w:tc>
        <w:tc>
          <w:tcPr>
            <w:tcW w:w="668" w:type="pct"/>
            <w:tcBorders>
              <w:top w:val="nil"/>
              <w:left w:val="single" w:sz="4" w:space="0" w:color="auto"/>
              <w:bottom w:val="nil"/>
              <w:right w:val="nil"/>
            </w:tcBorders>
            <w:shd w:val="clear" w:color="auto" w:fill="auto"/>
            <w:noWrap/>
            <w:vAlign w:val="bottom"/>
            <w:hideMark/>
          </w:tcPr>
          <w:p w14:paraId="5F12DE20" w14:textId="77777777" w:rsidR="00654517" w:rsidRPr="002640F0" w:rsidRDefault="00654517" w:rsidP="00D60FEC">
            <w:pPr>
              <w:rPr>
                <w:color w:val="000000"/>
                <w:sz w:val="20"/>
                <w:szCs w:val="20"/>
              </w:rPr>
            </w:pPr>
            <w:r w:rsidRPr="002640F0">
              <w:rPr>
                <w:color w:val="000000"/>
                <w:sz w:val="20"/>
                <w:szCs w:val="20"/>
              </w:rPr>
              <w:t>-0.061***</w:t>
            </w:r>
          </w:p>
        </w:tc>
      </w:tr>
      <w:tr w:rsidR="00654517" w:rsidRPr="002640F0" w14:paraId="5FA69702"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49B54C9C" w14:textId="77777777" w:rsidR="00654517" w:rsidRPr="002640F0" w:rsidRDefault="00654517" w:rsidP="00D60FEC">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4B48E5F2" w14:textId="77777777" w:rsidR="00654517" w:rsidRPr="002640F0" w:rsidRDefault="00654517" w:rsidP="00D60FEC">
            <w:pPr>
              <w:rPr>
                <w:color w:val="000000"/>
                <w:sz w:val="20"/>
                <w:szCs w:val="20"/>
              </w:rPr>
            </w:pPr>
            <w:r w:rsidRPr="002640F0">
              <w:rPr>
                <w:color w:val="000000"/>
                <w:sz w:val="20"/>
                <w:szCs w:val="20"/>
              </w:rPr>
              <w:t>(0.097)</w:t>
            </w:r>
          </w:p>
        </w:tc>
        <w:tc>
          <w:tcPr>
            <w:tcW w:w="666" w:type="pct"/>
            <w:tcBorders>
              <w:top w:val="nil"/>
              <w:left w:val="nil"/>
              <w:bottom w:val="nil"/>
              <w:right w:val="nil"/>
            </w:tcBorders>
            <w:shd w:val="clear" w:color="auto" w:fill="auto"/>
            <w:noWrap/>
            <w:vAlign w:val="bottom"/>
            <w:hideMark/>
          </w:tcPr>
          <w:p w14:paraId="46AA569F" w14:textId="77777777" w:rsidR="00654517" w:rsidRPr="002640F0" w:rsidRDefault="00654517" w:rsidP="00D60FEC">
            <w:pPr>
              <w:rPr>
                <w:color w:val="000000"/>
                <w:sz w:val="20"/>
                <w:szCs w:val="20"/>
              </w:rPr>
            </w:pPr>
            <w:r w:rsidRPr="002640F0">
              <w:rPr>
                <w:color w:val="000000"/>
                <w:sz w:val="20"/>
                <w:szCs w:val="20"/>
              </w:rPr>
              <w:t>(0.029)</w:t>
            </w:r>
          </w:p>
        </w:tc>
        <w:tc>
          <w:tcPr>
            <w:tcW w:w="717" w:type="pct"/>
            <w:tcBorders>
              <w:top w:val="nil"/>
              <w:left w:val="single" w:sz="4" w:space="0" w:color="auto"/>
              <w:bottom w:val="nil"/>
              <w:right w:val="single" w:sz="4" w:space="0" w:color="auto"/>
            </w:tcBorders>
            <w:shd w:val="clear" w:color="auto" w:fill="auto"/>
            <w:noWrap/>
            <w:vAlign w:val="bottom"/>
            <w:hideMark/>
          </w:tcPr>
          <w:p w14:paraId="0FC9E636" w14:textId="77777777" w:rsidR="00654517" w:rsidRPr="002640F0" w:rsidRDefault="00654517" w:rsidP="00D60FEC">
            <w:pPr>
              <w:rPr>
                <w:color w:val="000000"/>
                <w:sz w:val="20"/>
                <w:szCs w:val="20"/>
              </w:rPr>
            </w:pPr>
            <w:r w:rsidRPr="002640F0">
              <w:rPr>
                <w:color w:val="000000"/>
                <w:sz w:val="20"/>
                <w:szCs w:val="20"/>
              </w:rPr>
              <w:t>(0.048)</w:t>
            </w:r>
          </w:p>
        </w:tc>
        <w:tc>
          <w:tcPr>
            <w:tcW w:w="667" w:type="pct"/>
            <w:tcBorders>
              <w:top w:val="nil"/>
              <w:left w:val="nil"/>
              <w:bottom w:val="nil"/>
              <w:right w:val="single" w:sz="4" w:space="0" w:color="auto"/>
            </w:tcBorders>
            <w:shd w:val="clear" w:color="auto" w:fill="auto"/>
            <w:noWrap/>
            <w:vAlign w:val="bottom"/>
            <w:hideMark/>
          </w:tcPr>
          <w:p w14:paraId="4F914DEE" w14:textId="77777777" w:rsidR="00654517" w:rsidRPr="002640F0" w:rsidRDefault="00654517" w:rsidP="00D60FEC">
            <w:pPr>
              <w:rPr>
                <w:color w:val="000000"/>
                <w:sz w:val="20"/>
                <w:szCs w:val="20"/>
              </w:rPr>
            </w:pPr>
            <w:r w:rsidRPr="002640F0">
              <w:rPr>
                <w:color w:val="000000"/>
                <w:sz w:val="20"/>
                <w:szCs w:val="20"/>
              </w:rPr>
              <w:t>(0.061)</w:t>
            </w:r>
          </w:p>
        </w:tc>
        <w:tc>
          <w:tcPr>
            <w:tcW w:w="668" w:type="pct"/>
            <w:tcBorders>
              <w:top w:val="nil"/>
              <w:left w:val="nil"/>
              <w:bottom w:val="nil"/>
              <w:right w:val="nil"/>
            </w:tcBorders>
            <w:shd w:val="clear" w:color="auto" w:fill="auto"/>
            <w:noWrap/>
            <w:vAlign w:val="bottom"/>
            <w:hideMark/>
          </w:tcPr>
          <w:p w14:paraId="146772AA" w14:textId="77777777" w:rsidR="00654517" w:rsidRPr="002640F0" w:rsidRDefault="00654517" w:rsidP="00D60FEC">
            <w:pPr>
              <w:rPr>
                <w:color w:val="000000"/>
                <w:sz w:val="20"/>
                <w:szCs w:val="20"/>
              </w:rPr>
            </w:pPr>
            <w:r w:rsidRPr="002640F0">
              <w:rPr>
                <w:color w:val="000000"/>
                <w:sz w:val="20"/>
                <w:szCs w:val="20"/>
              </w:rPr>
              <w:t>(0.01)</w:t>
            </w:r>
          </w:p>
        </w:tc>
      </w:tr>
      <w:tr w:rsidR="00654517" w:rsidRPr="002640F0" w14:paraId="7417128E"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14FC0ADC" w14:textId="77777777" w:rsidR="00654517" w:rsidRPr="002640F0" w:rsidRDefault="00654517" w:rsidP="00D60FEC">
            <w:pPr>
              <w:rPr>
                <w:color w:val="000000"/>
                <w:sz w:val="20"/>
                <w:szCs w:val="20"/>
              </w:rPr>
            </w:pPr>
            <w:r w:rsidRPr="002640F0">
              <w:rPr>
                <w:color w:val="000000"/>
                <w:sz w:val="20"/>
                <w:szCs w:val="20"/>
              </w:rPr>
              <w:t>Density (2016)</w:t>
            </w:r>
          </w:p>
        </w:tc>
        <w:tc>
          <w:tcPr>
            <w:tcW w:w="666" w:type="pct"/>
            <w:tcBorders>
              <w:top w:val="nil"/>
              <w:left w:val="nil"/>
              <w:bottom w:val="nil"/>
              <w:right w:val="single" w:sz="4" w:space="0" w:color="auto"/>
            </w:tcBorders>
            <w:shd w:val="clear" w:color="auto" w:fill="auto"/>
            <w:noWrap/>
            <w:vAlign w:val="bottom"/>
            <w:hideMark/>
          </w:tcPr>
          <w:p w14:paraId="24395950" w14:textId="77777777" w:rsidR="00654517" w:rsidRPr="002640F0" w:rsidRDefault="00654517" w:rsidP="00D60FEC">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47241F2A" w14:textId="77777777" w:rsidR="00654517" w:rsidRPr="002640F0" w:rsidRDefault="00654517" w:rsidP="00D60FEC">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4FCC6493" w14:textId="77777777" w:rsidR="00654517" w:rsidRPr="002640F0" w:rsidRDefault="00654517" w:rsidP="00D60FEC">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6F3B3ED4" w14:textId="77777777" w:rsidR="00654517" w:rsidRPr="002640F0" w:rsidRDefault="00654517" w:rsidP="00D60FEC">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4EE64CA4" w14:textId="77777777" w:rsidR="00654517" w:rsidRPr="002640F0" w:rsidRDefault="00654517" w:rsidP="00D60FEC">
            <w:pPr>
              <w:rPr>
                <w:color w:val="000000"/>
                <w:sz w:val="20"/>
                <w:szCs w:val="20"/>
              </w:rPr>
            </w:pPr>
            <w:r w:rsidRPr="002640F0">
              <w:rPr>
                <w:color w:val="000000"/>
                <w:sz w:val="20"/>
                <w:szCs w:val="20"/>
              </w:rPr>
              <w:t>0.000</w:t>
            </w:r>
          </w:p>
        </w:tc>
      </w:tr>
      <w:tr w:rsidR="00654517" w:rsidRPr="002640F0" w14:paraId="07FACAB2"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342FCFC4" w14:textId="77777777" w:rsidR="00654517" w:rsidRPr="002640F0" w:rsidRDefault="00654517" w:rsidP="00D60FEC">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2942678C" w14:textId="77777777" w:rsidR="00654517" w:rsidRPr="002640F0" w:rsidRDefault="00654517" w:rsidP="00D60FEC">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738B3B6D" w14:textId="77777777" w:rsidR="00654517" w:rsidRPr="002640F0" w:rsidRDefault="00654517" w:rsidP="00D60FEC">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3F73AF12" w14:textId="77777777" w:rsidR="00654517" w:rsidRPr="002640F0" w:rsidRDefault="00654517" w:rsidP="00D60FEC">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541023B9" w14:textId="77777777" w:rsidR="00654517" w:rsidRPr="002640F0" w:rsidRDefault="00654517" w:rsidP="00D60FEC">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0A37566A" w14:textId="77777777" w:rsidR="00654517" w:rsidRPr="002640F0" w:rsidRDefault="00654517" w:rsidP="00D60FEC">
            <w:pPr>
              <w:rPr>
                <w:color w:val="000000"/>
                <w:sz w:val="20"/>
                <w:szCs w:val="20"/>
              </w:rPr>
            </w:pPr>
            <w:r w:rsidRPr="002640F0">
              <w:rPr>
                <w:color w:val="000000"/>
                <w:sz w:val="20"/>
                <w:szCs w:val="20"/>
              </w:rPr>
              <w:t>(0.000)</w:t>
            </w:r>
          </w:p>
        </w:tc>
      </w:tr>
      <w:tr w:rsidR="00654517" w:rsidRPr="002640F0" w14:paraId="675692B0"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3B3ECC41" w14:textId="77777777" w:rsidR="00654517" w:rsidRPr="002640F0" w:rsidRDefault="00654517" w:rsidP="00D60FEC">
            <w:pPr>
              <w:rPr>
                <w:color w:val="000000"/>
                <w:sz w:val="20"/>
                <w:szCs w:val="20"/>
              </w:rPr>
            </w:pPr>
            <w:r w:rsidRPr="002640F0">
              <w:rPr>
                <w:color w:val="000000"/>
                <w:sz w:val="20"/>
                <w:szCs w:val="20"/>
              </w:rPr>
              <w:t>Unemployment rate (2016)</w:t>
            </w:r>
          </w:p>
        </w:tc>
        <w:tc>
          <w:tcPr>
            <w:tcW w:w="666" w:type="pct"/>
            <w:tcBorders>
              <w:top w:val="nil"/>
              <w:left w:val="nil"/>
              <w:bottom w:val="nil"/>
              <w:right w:val="single" w:sz="4" w:space="0" w:color="auto"/>
            </w:tcBorders>
            <w:shd w:val="clear" w:color="auto" w:fill="auto"/>
            <w:noWrap/>
            <w:vAlign w:val="bottom"/>
            <w:hideMark/>
          </w:tcPr>
          <w:p w14:paraId="732EBF4A" w14:textId="77777777" w:rsidR="00654517" w:rsidRPr="002640F0" w:rsidRDefault="00654517" w:rsidP="00D60FEC">
            <w:pPr>
              <w:rPr>
                <w:color w:val="000000"/>
                <w:sz w:val="20"/>
                <w:szCs w:val="20"/>
              </w:rPr>
            </w:pPr>
            <w:r w:rsidRPr="002640F0">
              <w:rPr>
                <w:color w:val="000000"/>
                <w:sz w:val="20"/>
                <w:szCs w:val="20"/>
              </w:rPr>
              <w:t>0.001</w:t>
            </w:r>
          </w:p>
        </w:tc>
        <w:tc>
          <w:tcPr>
            <w:tcW w:w="666" w:type="pct"/>
            <w:tcBorders>
              <w:top w:val="nil"/>
              <w:left w:val="nil"/>
              <w:bottom w:val="nil"/>
              <w:right w:val="nil"/>
            </w:tcBorders>
            <w:shd w:val="clear" w:color="auto" w:fill="auto"/>
            <w:noWrap/>
            <w:vAlign w:val="bottom"/>
            <w:hideMark/>
          </w:tcPr>
          <w:p w14:paraId="636D6661" w14:textId="77777777" w:rsidR="00654517" w:rsidRPr="002640F0" w:rsidRDefault="00654517" w:rsidP="00D60FEC">
            <w:pPr>
              <w:rPr>
                <w:color w:val="000000"/>
                <w:sz w:val="20"/>
                <w:szCs w:val="20"/>
              </w:rPr>
            </w:pPr>
            <w:r w:rsidRPr="002640F0">
              <w:rPr>
                <w:color w:val="000000"/>
                <w:sz w:val="20"/>
                <w:szCs w:val="20"/>
              </w:rPr>
              <w:t>0.001</w:t>
            </w:r>
          </w:p>
        </w:tc>
        <w:tc>
          <w:tcPr>
            <w:tcW w:w="717" w:type="pct"/>
            <w:tcBorders>
              <w:top w:val="nil"/>
              <w:left w:val="single" w:sz="4" w:space="0" w:color="auto"/>
              <w:bottom w:val="nil"/>
              <w:right w:val="single" w:sz="4" w:space="0" w:color="auto"/>
            </w:tcBorders>
            <w:shd w:val="clear" w:color="auto" w:fill="auto"/>
            <w:noWrap/>
            <w:vAlign w:val="bottom"/>
            <w:hideMark/>
          </w:tcPr>
          <w:p w14:paraId="76FD71AC" w14:textId="77777777" w:rsidR="00654517" w:rsidRPr="002640F0" w:rsidRDefault="00654517" w:rsidP="00D60FEC">
            <w:pPr>
              <w:rPr>
                <w:color w:val="000000"/>
                <w:sz w:val="20"/>
                <w:szCs w:val="20"/>
              </w:rPr>
            </w:pPr>
            <w:r w:rsidRPr="002640F0">
              <w:rPr>
                <w:color w:val="000000"/>
                <w:sz w:val="20"/>
                <w:szCs w:val="20"/>
              </w:rPr>
              <w:t>0.001*</w:t>
            </w:r>
          </w:p>
        </w:tc>
        <w:tc>
          <w:tcPr>
            <w:tcW w:w="667" w:type="pct"/>
            <w:tcBorders>
              <w:top w:val="nil"/>
              <w:left w:val="nil"/>
              <w:bottom w:val="nil"/>
              <w:right w:val="nil"/>
            </w:tcBorders>
            <w:shd w:val="clear" w:color="auto" w:fill="auto"/>
            <w:noWrap/>
            <w:vAlign w:val="bottom"/>
            <w:hideMark/>
          </w:tcPr>
          <w:p w14:paraId="73FEDCE6" w14:textId="77777777" w:rsidR="00654517" w:rsidRPr="002640F0" w:rsidRDefault="00654517" w:rsidP="00D60FEC">
            <w:pPr>
              <w:rPr>
                <w:color w:val="000000"/>
                <w:sz w:val="20"/>
                <w:szCs w:val="20"/>
              </w:rPr>
            </w:pPr>
            <w:r w:rsidRPr="002640F0">
              <w:rPr>
                <w:color w:val="000000"/>
                <w:sz w:val="20"/>
                <w:szCs w:val="20"/>
              </w:rPr>
              <w:t>0.002*</w:t>
            </w:r>
          </w:p>
        </w:tc>
        <w:tc>
          <w:tcPr>
            <w:tcW w:w="668" w:type="pct"/>
            <w:tcBorders>
              <w:top w:val="nil"/>
              <w:left w:val="single" w:sz="4" w:space="0" w:color="auto"/>
              <w:bottom w:val="nil"/>
              <w:right w:val="nil"/>
            </w:tcBorders>
            <w:shd w:val="clear" w:color="auto" w:fill="auto"/>
            <w:noWrap/>
            <w:vAlign w:val="bottom"/>
            <w:hideMark/>
          </w:tcPr>
          <w:p w14:paraId="136D68B5" w14:textId="77777777" w:rsidR="00654517" w:rsidRPr="002640F0" w:rsidRDefault="00654517" w:rsidP="00D60FEC">
            <w:pPr>
              <w:rPr>
                <w:color w:val="000000"/>
                <w:sz w:val="20"/>
                <w:szCs w:val="20"/>
              </w:rPr>
            </w:pPr>
            <w:r w:rsidRPr="002640F0">
              <w:rPr>
                <w:color w:val="000000"/>
                <w:sz w:val="20"/>
                <w:szCs w:val="20"/>
              </w:rPr>
              <w:t>0.000</w:t>
            </w:r>
          </w:p>
        </w:tc>
      </w:tr>
      <w:tr w:rsidR="00654517" w:rsidRPr="002640F0" w14:paraId="381AD441"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7F4646D8" w14:textId="77777777" w:rsidR="00654517" w:rsidRPr="002640F0" w:rsidRDefault="00654517" w:rsidP="00D60FEC">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4618D5AA" w14:textId="77777777" w:rsidR="00654517" w:rsidRPr="002640F0" w:rsidRDefault="00654517" w:rsidP="00D60FEC">
            <w:pPr>
              <w:rPr>
                <w:color w:val="000000"/>
                <w:sz w:val="20"/>
                <w:szCs w:val="20"/>
              </w:rPr>
            </w:pPr>
            <w:r w:rsidRPr="002640F0">
              <w:rPr>
                <w:color w:val="000000"/>
                <w:sz w:val="20"/>
                <w:szCs w:val="20"/>
              </w:rPr>
              <w:t>(0.001)</w:t>
            </w:r>
          </w:p>
        </w:tc>
        <w:tc>
          <w:tcPr>
            <w:tcW w:w="666" w:type="pct"/>
            <w:tcBorders>
              <w:top w:val="nil"/>
              <w:left w:val="nil"/>
              <w:bottom w:val="nil"/>
              <w:right w:val="nil"/>
            </w:tcBorders>
            <w:shd w:val="clear" w:color="auto" w:fill="auto"/>
            <w:noWrap/>
            <w:vAlign w:val="bottom"/>
            <w:hideMark/>
          </w:tcPr>
          <w:p w14:paraId="41C9A4B6" w14:textId="77777777" w:rsidR="00654517" w:rsidRPr="002640F0" w:rsidRDefault="00654517" w:rsidP="00D60FEC">
            <w:pPr>
              <w:rPr>
                <w:color w:val="000000"/>
                <w:sz w:val="20"/>
                <w:szCs w:val="20"/>
              </w:rPr>
            </w:pPr>
            <w:r w:rsidRPr="002640F0">
              <w:rPr>
                <w:color w:val="000000"/>
                <w:sz w:val="20"/>
                <w:szCs w:val="20"/>
              </w:rPr>
              <w:t>(0.001)</w:t>
            </w:r>
          </w:p>
        </w:tc>
        <w:tc>
          <w:tcPr>
            <w:tcW w:w="717" w:type="pct"/>
            <w:tcBorders>
              <w:top w:val="nil"/>
              <w:left w:val="single" w:sz="4" w:space="0" w:color="auto"/>
              <w:bottom w:val="nil"/>
              <w:right w:val="single" w:sz="4" w:space="0" w:color="auto"/>
            </w:tcBorders>
            <w:shd w:val="clear" w:color="auto" w:fill="auto"/>
            <w:noWrap/>
            <w:vAlign w:val="bottom"/>
            <w:hideMark/>
          </w:tcPr>
          <w:p w14:paraId="6FC0BEAB" w14:textId="77777777" w:rsidR="00654517" w:rsidRPr="002640F0" w:rsidRDefault="00654517" w:rsidP="00D60FEC">
            <w:pPr>
              <w:rPr>
                <w:color w:val="000000"/>
                <w:sz w:val="20"/>
                <w:szCs w:val="20"/>
              </w:rPr>
            </w:pPr>
            <w:r w:rsidRPr="002640F0">
              <w:rPr>
                <w:color w:val="000000"/>
                <w:sz w:val="20"/>
                <w:szCs w:val="20"/>
              </w:rPr>
              <w:t>(0.001)</w:t>
            </w:r>
          </w:p>
        </w:tc>
        <w:tc>
          <w:tcPr>
            <w:tcW w:w="667" w:type="pct"/>
            <w:tcBorders>
              <w:top w:val="nil"/>
              <w:left w:val="nil"/>
              <w:bottom w:val="nil"/>
              <w:right w:val="single" w:sz="4" w:space="0" w:color="auto"/>
            </w:tcBorders>
            <w:shd w:val="clear" w:color="auto" w:fill="auto"/>
            <w:noWrap/>
            <w:vAlign w:val="bottom"/>
            <w:hideMark/>
          </w:tcPr>
          <w:p w14:paraId="505F9D2E" w14:textId="77777777" w:rsidR="00654517" w:rsidRPr="002640F0" w:rsidRDefault="00654517" w:rsidP="00D60FEC">
            <w:pPr>
              <w:rPr>
                <w:color w:val="000000"/>
                <w:sz w:val="20"/>
                <w:szCs w:val="20"/>
              </w:rPr>
            </w:pPr>
            <w:r w:rsidRPr="002640F0">
              <w:rPr>
                <w:color w:val="000000"/>
                <w:sz w:val="20"/>
                <w:szCs w:val="20"/>
              </w:rPr>
              <w:t>(0.001)</w:t>
            </w:r>
          </w:p>
        </w:tc>
        <w:tc>
          <w:tcPr>
            <w:tcW w:w="668" w:type="pct"/>
            <w:tcBorders>
              <w:top w:val="nil"/>
              <w:left w:val="nil"/>
              <w:bottom w:val="nil"/>
              <w:right w:val="nil"/>
            </w:tcBorders>
            <w:shd w:val="clear" w:color="auto" w:fill="auto"/>
            <w:noWrap/>
            <w:vAlign w:val="bottom"/>
            <w:hideMark/>
          </w:tcPr>
          <w:p w14:paraId="7F1DDFAC" w14:textId="77777777" w:rsidR="00654517" w:rsidRPr="002640F0" w:rsidRDefault="00654517" w:rsidP="00D60FEC">
            <w:pPr>
              <w:rPr>
                <w:color w:val="000000"/>
                <w:sz w:val="20"/>
                <w:szCs w:val="20"/>
              </w:rPr>
            </w:pPr>
            <w:r w:rsidRPr="002640F0">
              <w:rPr>
                <w:color w:val="000000"/>
                <w:sz w:val="20"/>
                <w:szCs w:val="20"/>
              </w:rPr>
              <w:t>(0.001)</w:t>
            </w:r>
          </w:p>
        </w:tc>
      </w:tr>
      <w:tr w:rsidR="00654517" w:rsidRPr="002640F0" w14:paraId="18024701"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784D845F" w14:textId="77777777" w:rsidR="00654517" w:rsidRPr="002640F0" w:rsidRDefault="00654517" w:rsidP="00D60FEC">
            <w:pPr>
              <w:rPr>
                <w:color w:val="000000"/>
                <w:sz w:val="20"/>
                <w:szCs w:val="20"/>
              </w:rPr>
            </w:pPr>
            <w:r w:rsidRPr="002640F0">
              <w:rPr>
                <w:color w:val="000000"/>
                <w:sz w:val="20"/>
                <w:szCs w:val="20"/>
              </w:rPr>
              <w:t>Education (2016)</w:t>
            </w:r>
          </w:p>
        </w:tc>
        <w:tc>
          <w:tcPr>
            <w:tcW w:w="666" w:type="pct"/>
            <w:tcBorders>
              <w:top w:val="nil"/>
              <w:left w:val="nil"/>
              <w:bottom w:val="nil"/>
              <w:right w:val="single" w:sz="4" w:space="0" w:color="auto"/>
            </w:tcBorders>
            <w:shd w:val="clear" w:color="auto" w:fill="auto"/>
            <w:noWrap/>
            <w:vAlign w:val="bottom"/>
            <w:hideMark/>
          </w:tcPr>
          <w:p w14:paraId="50DC2AA5" w14:textId="77777777" w:rsidR="00654517" w:rsidRPr="002640F0" w:rsidRDefault="00654517" w:rsidP="00D60FEC">
            <w:pPr>
              <w:rPr>
                <w:color w:val="000000"/>
                <w:sz w:val="20"/>
                <w:szCs w:val="20"/>
              </w:rPr>
            </w:pPr>
            <w:r w:rsidRPr="002640F0">
              <w:rPr>
                <w:color w:val="000000"/>
                <w:sz w:val="20"/>
                <w:szCs w:val="20"/>
              </w:rPr>
              <w:t>0.004***</w:t>
            </w:r>
          </w:p>
        </w:tc>
        <w:tc>
          <w:tcPr>
            <w:tcW w:w="666" w:type="pct"/>
            <w:tcBorders>
              <w:top w:val="nil"/>
              <w:left w:val="nil"/>
              <w:bottom w:val="nil"/>
              <w:right w:val="nil"/>
            </w:tcBorders>
            <w:shd w:val="clear" w:color="auto" w:fill="auto"/>
            <w:noWrap/>
            <w:vAlign w:val="bottom"/>
            <w:hideMark/>
          </w:tcPr>
          <w:p w14:paraId="295CD8A1" w14:textId="77777777" w:rsidR="00654517" w:rsidRPr="002640F0" w:rsidRDefault="00654517" w:rsidP="00D60FEC">
            <w:pPr>
              <w:rPr>
                <w:color w:val="000000"/>
                <w:sz w:val="20"/>
                <w:szCs w:val="20"/>
              </w:rPr>
            </w:pPr>
            <w:r w:rsidRPr="002640F0">
              <w:rPr>
                <w:color w:val="000000"/>
                <w:sz w:val="20"/>
                <w:szCs w:val="20"/>
              </w:rPr>
              <w:t>0.004***</w:t>
            </w:r>
          </w:p>
        </w:tc>
        <w:tc>
          <w:tcPr>
            <w:tcW w:w="717" w:type="pct"/>
            <w:tcBorders>
              <w:top w:val="nil"/>
              <w:left w:val="single" w:sz="4" w:space="0" w:color="auto"/>
              <w:bottom w:val="nil"/>
              <w:right w:val="single" w:sz="4" w:space="0" w:color="auto"/>
            </w:tcBorders>
            <w:shd w:val="clear" w:color="auto" w:fill="auto"/>
            <w:noWrap/>
            <w:vAlign w:val="bottom"/>
            <w:hideMark/>
          </w:tcPr>
          <w:p w14:paraId="69EF6669" w14:textId="77777777" w:rsidR="00654517" w:rsidRPr="002640F0" w:rsidRDefault="00654517" w:rsidP="00D60FEC">
            <w:pPr>
              <w:rPr>
                <w:color w:val="000000"/>
                <w:sz w:val="20"/>
                <w:szCs w:val="20"/>
              </w:rPr>
            </w:pPr>
            <w:r w:rsidRPr="002640F0">
              <w:rPr>
                <w:color w:val="000000"/>
                <w:sz w:val="20"/>
                <w:szCs w:val="20"/>
              </w:rPr>
              <w:t>0.002***</w:t>
            </w:r>
          </w:p>
        </w:tc>
        <w:tc>
          <w:tcPr>
            <w:tcW w:w="667" w:type="pct"/>
            <w:tcBorders>
              <w:top w:val="nil"/>
              <w:left w:val="nil"/>
              <w:bottom w:val="nil"/>
              <w:right w:val="nil"/>
            </w:tcBorders>
            <w:shd w:val="clear" w:color="auto" w:fill="auto"/>
            <w:noWrap/>
            <w:vAlign w:val="bottom"/>
            <w:hideMark/>
          </w:tcPr>
          <w:p w14:paraId="2038C6C1" w14:textId="77777777" w:rsidR="00654517" w:rsidRPr="002640F0" w:rsidRDefault="00654517" w:rsidP="00D60FEC">
            <w:pPr>
              <w:rPr>
                <w:color w:val="000000"/>
                <w:sz w:val="20"/>
                <w:szCs w:val="20"/>
              </w:rPr>
            </w:pPr>
            <w:r w:rsidRPr="002640F0">
              <w:rPr>
                <w:color w:val="000000"/>
                <w:sz w:val="20"/>
                <w:szCs w:val="20"/>
              </w:rPr>
              <w:t>0.003***</w:t>
            </w:r>
          </w:p>
        </w:tc>
        <w:tc>
          <w:tcPr>
            <w:tcW w:w="668" w:type="pct"/>
            <w:tcBorders>
              <w:top w:val="nil"/>
              <w:left w:val="single" w:sz="4" w:space="0" w:color="auto"/>
              <w:bottom w:val="nil"/>
              <w:right w:val="nil"/>
            </w:tcBorders>
            <w:shd w:val="clear" w:color="auto" w:fill="auto"/>
            <w:noWrap/>
            <w:vAlign w:val="bottom"/>
            <w:hideMark/>
          </w:tcPr>
          <w:p w14:paraId="3D2D9036" w14:textId="77777777" w:rsidR="00654517" w:rsidRPr="002640F0" w:rsidRDefault="00654517" w:rsidP="00D60FEC">
            <w:pPr>
              <w:rPr>
                <w:color w:val="000000"/>
                <w:sz w:val="20"/>
                <w:szCs w:val="20"/>
              </w:rPr>
            </w:pPr>
            <w:r w:rsidRPr="002640F0">
              <w:rPr>
                <w:color w:val="000000"/>
                <w:sz w:val="20"/>
                <w:szCs w:val="20"/>
              </w:rPr>
              <w:t>0.003***</w:t>
            </w:r>
          </w:p>
        </w:tc>
      </w:tr>
      <w:tr w:rsidR="00654517" w:rsidRPr="002640F0" w14:paraId="1CA3ED14"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2A6AAD9B" w14:textId="77777777" w:rsidR="00654517" w:rsidRPr="002640F0" w:rsidRDefault="00654517" w:rsidP="00D60FEC">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5992EEA5" w14:textId="77777777" w:rsidR="00654517" w:rsidRPr="002640F0" w:rsidRDefault="00654517" w:rsidP="00D60FEC">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74DA19E3" w14:textId="77777777" w:rsidR="00654517" w:rsidRPr="002640F0" w:rsidRDefault="00654517" w:rsidP="00D60FEC">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6E201385" w14:textId="77777777" w:rsidR="00654517" w:rsidRPr="002640F0" w:rsidRDefault="00654517" w:rsidP="00D60FEC">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5F99D179" w14:textId="77777777" w:rsidR="00654517" w:rsidRPr="002640F0" w:rsidRDefault="00654517" w:rsidP="00D60FEC">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2B05E80C" w14:textId="77777777" w:rsidR="00654517" w:rsidRPr="002640F0" w:rsidRDefault="00654517" w:rsidP="00D60FEC">
            <w:pPr>
              <w:rPr>
                <w:color w:val="000000"/>
                <w:sz w:val="20"/>
                <w:szCs w:val="20"/>
              </w:rPr>
            </w:pPr>
            <w:r w:rsidRPr="002640F0">
              <w:rPr>
                <w:color w:val="000000"/>
                <w:sz w:val="20"/>
                <w:szCs w:val="20"/>
              </w:rPr>
              <w:t>(0.000)</w:t>
            </w:r>
          </w:p>
        </w:tc>
      </w:tr>
      <w:tr w:rsidR="00654517" w:rsidRPr="002640F0" w14:paraId="287952BF"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57CACE23" w14:textId="77777777" w:rsidR="00654517" w:rsidRPr="002640F0" w:rsidRDefault="00654517" w:rsidP="00D60FEC">
            <w:pPr>
              <w:rPr>
                <w:color w:val="000000"/>
                <w:sz w:val="20"/>
                <w:szCs w:val="20"/>
              </w:rPr>
            </w:pPr>
            <w:r w:rsidRPr="002640F0">
              <w:rPr>
                <w:color w:val="000000"/>
                <w:sz w:val="20"/>
                <w:szCs w:val="20"/>
              </w:rPr>
              <w:t>Share of black population (2016)</w:t>
            </w:r>
          </w:p>
        </w:tc>
        <w:tc>
          <w:tcPr>
            <w:tcW w:w="666" w:type="pct"/>
            <w:tcBorders>
              <w:top w:val="nil"/>
              <w:left w:val="nil"/>
              <w:bottom w:val="nil"/>
              <w:right w:val="single" w:sz="4" w:space="0" w:color="auto"/>
            </w:tcBorders>
            <w:shd w:val="clear" w:color="auto" w:fill="auto"/>
            <w:noWrap/>
            <w:vAlign w:val="bottom"/>
            <w:hideMark/>
          </w:tcPr>
          <w:p w14:paraId="1A53058F" w14:textId="77777777" w:rsidR="00654517" w:rsidRPr="002640F0" w:rsidRDefault="00654517" w:rsidP="00D60FEC">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7E09078D" w14:textId="77777777" w:rsidR="00654517" w:rsidRPr="002640F0" w:rsidRDefault="00654517" w:rsidP="00D60FEC">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3B73ACCD" w14:textId="77777777" w:rsidR="00654517" w:rsidRPr="002640F0" w:rsidRDefault="00654517" w:rsidP="00D60FEC">
            <w:pPr>
              <w:rPr>
                <w:color w:val="000000"/>
                <w:sz w:val="20"/>
                <w:szCs w:val="20"/>
              </w:rPr>
            </w:pPr>
            <w:r w:rsidRPr="002640F0">
              <w:rPr>
                <w:color w:val="000000"/>
                <w:sz w:val="20"/>
                <w:szCs w:val="20"/>
              </w:rPr>
              <w:t>-0.001***</w:t>
            </w:r>
          </w:p>
        </w:tc>
        <w:tc>
          <w:tcPr>
            <w:tcW w:w="667" w:type="pct"/>
            <w:tcBorders>
              <w:top w:val="nil"/>
              <w:left w:val="nil"/>
              <w:bottom w:val="nil"/>
              <w:right w:val="nil"/>
            </w:tcBorders>
            <w:shd w:val="clear" w:color="auto" w:fill="auto"/>
            <w:noWrap/>
            <w:vAlign w:val="bottom"/>
            <w:hideMark/>
          </w:tcPr>
          <w:p w14:paraId="5FB9029F" w14:textId="77777777" w:rsidR="00654517" w:rsidRPr="002640F0" w:rsidRDefault="00654517" w:rsidP="00D60FEC">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57A678E8" w14:textId="77777777" w:rsidR="00654517" w:rsidRPr="002640F0" w:rsidRDefault="00654517" w:rsidP="00D60FEC">
            <w:pPr>
              <w:rPr>
                <w:color w:val="000000"/>
                <w:sz w:val="20"/>
                <w:szCs w:val="20"/>
              </w:rPr>
            </w:pPr>
            <w:r w:rsidRPr="002640F0">
              <w:rPr>
                <w:color w:val="000000"/>
                <w:sz w:val="20"/>
                <w:szCs w:val="20"/>
              </w:rPr>
              <w:t>-0.001***</w:t>
            </w:r>
          </w:p>
        </w:tc>
      </w:tr>
      <w:tr w:rsidR="00654517" w:rsidRPr="002640F0" w14:paraId="1B793794"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51682388" w14:textId="77777777" w:rsidR="00654517" w:rsidRPr="002640F0" w:rsidRDefault="00654517" w:rsidP="00D60FEC">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2327F073" w14:textId="77777777" w:rsidR="00654517" w:rsidRPr="002640F0" w:rsidRDefault="00654517" w:rsidP="00D60FEC">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4E402FA9" w14:textId="77777777" w:rsidR="00654517" w:rsidRPr="002640F0" w:rsidRDefault="00654517" w:rsidP="00D60FEC">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0F7155F7" w14:textId="77777777" w:rsidR="00654517" w:rsidRPr="002640F0" w:rsidRDefault="00654517" w:rsidP="00D60FEC">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09FBA9F8" w14:textId="77777777" w:rsidR="00654517" w:rsidRPr="002640F0" w:rsidRDefault="00654517" w:rsidP="00D60FEC">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16B43C47" w14:textId="77777777" w:rsidR="00654517" w:rsidRPr="002640F0" w:rsidRDefault="00654517" w:rsidP="00D60FEC">
            <w:pPr>
              <w:rPr>
                <w:color w:val="000000"/>
                <w:sz w:val="20"/>
                <w:szCs w:val="20"/>
              </w:rPr>
            </w:pPr>
            <w:r w:rsidRPr="002640F0">
              <w:rPr>
                <w:color w:val="000000"/>
                <w:sz w:val="20"/>
                <w:szCs w:val="20"/>
              </w:rPr>
              <w:t>(0.000)</w:t>
            </w:r>
          </w:p>
        </w:tc>
      </w:tr>
      <w:tr w:rsidR="00654517" w:rsidRPr="002640F0" w14:paraId="21DA6B3B"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1455DCB2" w14:textId="77777777" w:rsidR="00654517" w:rsidRPr="002640F0" w:rsidRDefault="00654517" w:rsidP="00D60FEC">
            <w:pPr>
              <w:rPr>
                <w:color w:val="000000"/>
                <w:sz w:val="20"/>
                <w:szCs w:val="20"/>
              </w:rPr>
            </w:pPr>
            <w:r w:rsidRPr="002640F0">
              <w:rPr>
                <w:color w:val="000000"/>
                <w:sz w:val="20"/>
                <w:szCs w:val="20"/>
              </w:rPr>
              <w:t>Sex ratio, males (2016)</w:t>
            </w:r>
          </w:p>
        </w:tc>
        <w:tc>
          <w:tcPr>
            <w:tcW w:w="666" w:type="pct"/>
            <w:tcBorders>
              <w:top w:val="nil"/>
              <w:left w:val="nil"/>
              <w:bottom w:val="nil"/>
              <w:right w:val="single" w:sz="4" w:space="0" w:color="auto"/>
            </w:tcBorders>
            <w:shd w:val="clear" w:color="auto" w:fill="auto"/>
            <w:noWrap/>
            <w:vAlign w:val="bottom"/>
            <w:hideMark/>
          </w:tcPr>
          <w:p w14:paraId="3D00476B" w14:textId="77777777" w:rsidR="00654517" w:rsidRPr="002640F0" w:rsidRDefault="00654517" w:rsidP="00D60FEC">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4EC0BAE6" w14:textId="77777777" w:rsidR="00654517" w:rsidRPr="002640F0" w:rsidRDefault="00654517" w:rsidP="00D60FEC">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52CEDA07" w14:textId="77777777" w:rsidR="00654517" w:rsidRPr="002640F0" w:rsidRDefault="00654517" w:rsidP="00D60FEC">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648F1B87" w14:textId="77777777" w:rsidR="00654517" w:rsidRPr="002640F0" w:rsidRDefault="00654517" w:rsidP="00D60FEC">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611FF3D7" w14:textId="77777777" w:rsidR="00654517" w:rsidRPr="002640F0" w:rsidRDefault="00654517" w:rsidP="00D60FEC">
            <w:pPr>
              <w:rPr>
                <w:color w:val="000000"/>
                <w:sz w:val="20"/>
                <w:szCs w:val="20"/>
              </w:rPr>
            </w:pPr>
            <w:r w:rsidRPr="002640F0">
              <w:rPr>
                <w:color w:val="000000"/>
                <w:sz w:val="20"/>
                <w:szCs w:val="20"/>
              </w:rPr>
              <w:t>0.000*</w:t>
            </w:r>
          </w:p>
        </w:tc>
      </w:tr>
      <w:tr w:rsidR="00654517" w:rsidRPr="002640F0" w14:paraId="483CF892"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53506E08" w14:textId="77777777" w:rsidR="00654517" w:rsidRPr="002640F0" w:rsidRDefault="00654517" w:rsidP="00D60FEC">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4F99FA34" w14:textId="77777777" w:rsidR="00654517" w:rsidRPr="002640F0" w:rsidRDefault="00654517" w:rsidP="00D60FEC">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612079CD" w14:textId="77777777" w:rsidR="00654517" w:rsidRPr="002640F0" w:rsidRDefault="00654517" w:rsidP="00D60FEC">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35ED904E" w14:textId="77777777" w:rsidR="00654517" w:rsidRPr="002640F0" w:rsidRDefault="00654517" w:rsidP="00D60FEC">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75C5CA36" w14:textId="77777777" w:rsidR="00654517" w:rsidRPr="002640F0" w:rsidRDefault="00654517" w:rsidP="00D60FEC">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3FEB7D91" w14:textId="77777777" w:rsidR="00654517" w:rsidRPr="002640F0" w:rsidRDefault="00654517" w:rsidP="00D60FEC">
            <w:pPr>
              <w:rPr>
                <w:color w:val="000000"/>
                <w:sz w:val="20"/>
                <w:szCs w:val="20"/>
              </w:rPr>
            </w:pPr>
            <w:r w:rsidRPr="002640F0">
              <w:rPr>
                <w:color w:val="000000"/>
                <w:sz w:val="20"/>
                <w:szCs w:val="20"/>
              </w:rPr>
              <w:t>(0.000)</w:t>
            </w:r>
          </w:p>
        </w:tc>
      </w:tr>
      <w:tr w:rsidR="00654517" w:rsidRPr="002640F0" w14:paraId="25222050"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6618CB29" w14:textId="77777777" w:rsidR="00654517" w:rsidRPr="002640F0" w:rsidRDefault="00654517" w:rsidP="00D60FEC">
            <w:pPr>
              <w:rPr>
                <w:color w:val="000000"/>
                <w:sz w:val="20"/>
                <w:szCs w:val="20"/>
              </w:rPr>
            </w:pPr>
            <w:r w:rsidRPr="002640F0">
              <w:rPr>
                <w:color w:val="000000"/>
                <w:sz w:val="20"/>
                <w:szCs w:val="20"/>
              </w:rPr>
              <w:t>Age dependency, young (2016)</w:t>
            </w:r>
          </w:p>
        </w:tc>
        <w:tc>
          <w:tcPr>
            <w:tcW w:w="666" w:type="pct"/>
            <w:tcBorders>
              <w:top w:val="nil"/>
              <w:left w:val="nil"/>
              <w:bottom w:val="nil"/>
              <w:right w:val="single" w:sz="4" w:space="0" w:color="auto"/>
            </w:tcBorders>
            <w:shd w:val="clear" w:color="auto" w:fill="auto"/>
            <w:noWrap/>
            <w:vAlign w:val="bottom"/>
            <w:hideMark/>
          </w:tcPr>
          <w:p w14:paraId="6036C0BB" w14:textId="77777777" w:rsidR="00654517" w:rsidRPr="002640F0" w:rsidRDefault="00654517" w:rsidP="00D60FEC">
            <w:pPr>
              <w:rPr>
                <w:color w:val="000000"/>
                <w:sz w:val="20"/>
                <w:szCs w:val="20"/>
              </w:rPr>
            </w:pPr>
            <w:r w:rsidRPr="002640F0">
              <w:rPr>
                <w:color w:val="000000"/>
                <w:sz w:val="20"/>
                <w:szCs w:val="20"/>
              </w:rPr>
              <w:t>-0.001***</w:t>
            </w:r>
          </w:p>
        </w:tc>
        <w:tc>
          <w:tcPr>
            <w:tcW w:w="666" w:type="pct"/>
            <w:tcBorders>
              <w:top w:val="nil"/>
              <w:left w:val="nil"/>
              <w:bottom w:val="nil"/>
              <w:right w:val="nil"/>
            </w:tcBorders>
            <w:shd w:val="clear" w:color="auto" w:fill="auto"/>
            <w:noWrap/>
            <w:vAlign w:val="bottom"/>
            <w:hideMark/>
          </w:tcPr>
          <w:p w14:paraId="2F8CA1CC" w14:textId="77777777" w:rsidR="00654517" w:rsidRPr="002640F0" w:rsidRDefault="00654517" w:rsidP="00D60FEC">
            <w:pPr>
              <w:rPr>
                <w:color w:val="000000"/>
                <w:sz w:val="20"/>
                <w:szCs w:val="20"/>
              </w:rPr>
            </w:pPr>
            <w:r w:rsidRPr="002640F0">
              <w:rPr>
                <w:color w:val="000000"/>
                <w:sz w:val="20"/>
                <w:szCs w:val="20"/>
              </w:rPr>
              <w:t>-0.001***</w:t>
            </w:r>
          </w:p>
        </w:tc>
        <w:tc>
          <w:tcPr>
            <w:tcW w:w="717" w:type="pct"/>
            <w:tcBorders>
              <w:top w:val="nil"/>
              <w:left w:val="single" w:sz="4" w:space="0" w:color="auto"/>
              <w:bottom w:val="nil"/>
              <w:right w:val="single" w:sz="4" w:space="0" w:color="auto"/>
            </w:tcBorders>
            <w:shd w:val="clear" w:color="auto" w:fill="auto"/>
            <w:noWrap/>
            <w:vAlign w:val="bottom"/>
            <w:hideMark/>
          </w:tcPr>
          <w:p w14:paraId="4127DD1C" w14:textId="77777777" w:rsidR="00654517" w:rsidRPr="002640F0" w:rsidRDefault="00654517" w:rsidP="00D60FEC">
            <w:pPr>
              <w:rPr>
                <w:color w:val="000000"/>
                <w:sz w:val="20"/>
                <w:szCs w:val="20"/>
              </w:rPr>
            </w:pPr>
            <w:r w:rsidRPr="002640F0">
              <w:rPr>
                <w:color w:val="000000"/>
                <w:sz w:val="20"/>
                <w:szCs w:val="20"/>
              </w:rPr>
              <w:t>-0.001***</w:t>
            </w:r>
          </w:p>
        </w:tc>
        <w:tc>
          <w:tcPr>
            <w:tcW w:w="667" w:type="pct"/>
            <w:tcBorders>
              <w:top w:val="nil"/>
              <w:left w:val="nil"/>
              <w:bottom w:val="nil"/>
              <w:right w:val="nil"/>
            </w:tcBorders>
            <w:shd w:val="clear" w:color="auto" w:fill="auto"/>
            <w:noWrap/>
            <w:vAlign w:val="bottom"/>
            <w:hideMark/>
          </w:tcPr>
          <w:p w14:paraId="315A5862" w14:textId="77777777" w:rsidR="00654517" w:rsidRPr="002640F0" w:rsidRDefault="00654517" w:rsidP="00D60FEC">
            <w:pPr>
              <w:rPr>
                <w:color w:val="000000"/>
                <w:sz w:val="20"/>
                <w:szCs w:val="20"/>
              </w:rPr>
            </w:pPr>
            <w:r w:rsidRPr="002640F0">
              <w:rPr>
                <w:color w:val="000000"/>
                <w:sz w:val="20"/>
                <w:szCs w:val="20"/>
              </w:rPr>
              <w:t>-0.001***</w:t>
            </w:r>
          </w:p>
        </w:tc>
        <w:tc>
          <w:tcPr>
            <w:tcW w:w="668" w:type="pct"/>
            <w:tcBorders>
              <w:top w:val="nil"/>
              <w:left w:val="single" w:sz="4" w:space="0" w:color="auto"/>
              <w:bottom w:val="nil"/>
              <w:right w:val="nil"/>
            </w:tcBorders>
            <w:shd w:val="clear" w:color="auto" w:fill="auto"/>
            <w:noWrap/>
            <w:vAlign w:val="bottom"/>
            <w:hideMark/>
          </w:tcPr>
          <w:p w14:paraId="71FD7FF0" w14:textId="77777777" w:rsidR="00654517" w:rsidRPr="002640F0" w:rsidRDefault="00654517" w:rsidP="00D60FEC">
            <w:pPr>
              <w:rPr>
                <w:color w:val="000000"/>
                <w:sz w:val="20"/>
                <w:szCs w:val="20"/>
              </w:rPr>
            </w:pPr>
            <w:r w:rsidRPr="002640F0">
              <w:rPr>
                <w:color w:val="000000"/>
                <w:sz w:val="20"/>
                <w:szCs w:val="20"/>
              </w:rPr>
              <w:t>-0.002***</w:t>
            </w:r>
          </w:p>
        </w:tc>
      </w:tr>
      <w:tr w:rsidR="00654517" w:rsidRPr="002640F0" w14:paraId="4BB79089"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293E55C9" w14:textId="77777777" w:rsidR="00654517" w:rsidRPr="002640F0" w:rsidRDefault="00654517" w:rsidP="00D60FEC">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576DC6C0" w14:textId="77777777" w:rsidR="00654517" w:rsidRPr="002640F0" w:rsidRDefault="00654517" w:rsidP="00D60FEC">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96E9F93" w14:textId="77777777" w:rsidR="00654517" w:rsidRPr="002640F0" w:rsidRDefault="00654517" w:rsidP="00D60FEC">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13EC8C7E" w14:textId="77777777" w:rsidR="00654517" w:rsidRPr="002640F0" w:rsidRDefault="00654517" w:rsidP="00D60FEC">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74D67930" w14:textId="77777777" w:rsidR="00654517" w:rsidRPr="002640F0" w:rsidRDefault="00654517" w:rsidP="00D60FEC">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62F42836" w14:textId="77777777" w:rsidR="00654517" w:rsidRPr="002640F0" w:rsidRDefault="00654517" w:rsidP="00D60FEC">
            <w:pPr>
              <w:rPr>
                <w:color w:val="000000"/>
                <w:sz w:val="20"/>
                <w:szCs w:val="20"/>
              </w:rPr>
            </w:pPr>
            <w:r w:rsidRPr="002640F0">
              <w:rPr>
                <w:color w:val="000000"/>
                <w:sz w:val="20"/>
                <w:szCs w:val="20"/>
              </w:rPr>
              <w:t>(0.000)</w:t>
            </w:r>
          </w:p>
        </w:tc>
      </w:tr>
      <w:tr w:rsidR="00654517" w:rsidRPr="002640F0" w14:paraId="74D44B51"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5C30A758" w14:textId="77777777" w:rsidR="00654517" w:rsidRPr="002640F0" w:rsidRDefault="00654517" w:rsidP="00D60FEC">
            <w:pPr>
              <w:rPr>
                <w:color w:val="000000"/>
                <w:sz w:val="20"/>
                <w:szCs w:val="20"/>
              </w:rPr>
            </w:pPr>
            <w:r w:rsidRPr="002640F0">
              <w:rPr>
                <w:color w:val="000000"/>
                <w:sz w:val="20"/>
                <w:szCs w:val="20"/>
              </w:rPr>
              <w:t>Share Married (2016)</w:t>
            </w:r>
          </w:p>
        </w:tc>
        <w:tc>
          <w:tcPr>
            <w:tcW w:w="666" w:type="pct"/>
            <w:tcBorders>
              <w:top w:val="nil"/>
              <w:left w:val="nil"/>
              <w:bottom w:val="nil"/>
              <w:right w:val="single" w:sz="4" w:space="0" w:color="auto"/>
            </w:tcBorders>
            <w:shd w:val="clear" w:color="auto" w:fill="auto"/>
            <w:noWrap/>
            <w:vAlign w:val="bottom"/>
            <w:hideMark/>
          </w:tcPr>
          <w:p w14:paraId="5190B110" w14:textId="77777777" w:rsidR="00654517" w:rsidRPr="002640F0" w:rsidRDefault="00654517" w:rsidP="00D60FEC">
            <w:pPr>
              <w:rPr>
                <w:color w:val="000000"/>
                <w:sz w:val="20"/>
                <w:szCs w:val="20"/>
              </w:rPr>
            </w:pPr>
            <w:r w:rsidRPr="002640F0">
              <w:rPr>
                <w:color w:val="000000"/>
                <w:sz w:val="20"/>
                <w:szCs w:val="20"/>
              </w:rPr>
              <w:t>0.002***</w:t>
            </w:r>
          </w:p>
        </w:tc>
        <w:tc>
          <w:tcPr>
            <w:tcW w:w="666" w:type="pct"/>
            <w:tcBorders>
              <w:top w:val="nil"/>
              <w:left w:val="nil"/>
              <w:bottom w:val="nil"/>
              <w:right w:val="nil"/>
            </w:tcBorders>
            <w:shd w:val="clear" w:color="auto" w:fill="auto"/>
            <w:noWrap/>
            <w:vAlign w:val="bottom"/>
            <w:hideMark/>
          </w:tcPr>
          <w:p w14:paraId="36E58157" w14:textId="77777777" w:rsidR="00654517" w:rsidRPr="002640F0" w:rsidRDefault="00654517" w:rsidP="00D60FEC">
            <w:pPr>
              <w:rPr>
                <w:color w:val="000000"/>
                <w:sz w:val="20"/>
                <w:szCs w:val="20"/>
              </w:rPr>
            </w:pPr>
            <w:r w:rsidRPr="002640F0">
              <w:rPr>
                <w:color w:val="000000"/>
                <w:sz w:val="20"/>
                <w:szCs w:val="20"/>
              </w:rPr>
              <w:t>0.002***</w:t>
            </w:r>
          </w:p>
        </w:tc>
        <w:tc>
          <w:tcPr>
            <w:tcW w:w="717" w:type="pct"/>
            <w:tcBorders>
              <w:top w:val="nil"/>
              <w:left w:val="single" w:sz="4" w:space="0" w:color="auto"/>
              <w:bottom w:val="nil"/>
              <w:right w:val="single" w:sz="4" w:space="0" w:color="auto"/>
            </w:tcBorders>
            <w:shd w:val="clear" w:color="auto" w:fill="auto"/>
            <w:noWrap/>
            <w:vAlign w:val="bottom"/>
            <w:hideMark/>
          </w:tcPr>
          <w:p w14:paraId="1D9FA7DF" w14:textId="77777777" w:rsidR="00654517" w:rsidRPr="002640F0" w:rsidRDefault="00654517" w:rsidP="00D60FEC">
            <w:pPr>
              <w:rPr>
                <w:color w:val="000000"/>
                <w:sz w:val="20"/>
                <w:szCs w:val="20"/>
              </w:rPr>
            </w:pPr>
            <w:r w:rsidRPr="002640F0">
              <w:rPr>
                <w:color w:val="000000"/>
                <w:sz w:val="20"/>
                <w:szCs w:val="20"/>
              </w:rPr>
              <w:t>0.001***</w:t>
            </w:r>
          </w:p>
        </w:tc>
        <w:tc>
          <w:tcPr>
            <w:tcW w:w="667" w:type="pct"/>
            <w:tcBorders>
              <w:top w:val="nil"/>
              <w:left w:val="nil"/>
              <w:bottom w:val="nil"/>
              <w:right w:val="single" w:sz="4" w:space="0" w:color="auto"/>
            </w:tcBorders>
            <w:shd w:val="clear" w:color="auto" w:fill="auto"/>
            <w:noWrap/>
            <w:vAlign w:val="bottom"/>
            <w:hideMark/>
          </w:tcPr>
          <w:p w14:paraId="10F7D182" w14:textId="77777777" w:rsidR="00654517" w:rsidRPr="002640F0" w:rsidRDefault="00654517" w:rsidP="00D60FEC">
            <w:pPr>
              <w:rPr>
                <w:color w:val="000000"/>
                <w:sz w:val="20"/>
                <w:szCs w:val="20"/>
              </w:rPr>
            </w:pPr>
            <w:r w:rsidRPr="002640F0">
              <w:rPr>
                <w:color w:val="000000"/>
                <w:sz w:val="20"/>
                <w:szCs w:val="20"/>
              </w:rPr>
              <w:t>0.002***</w:t>
            </w:r>
          </w:p>
        </w:tc>
        <w:tc>
          <w:tcPr>
            <w:tcW w:w="668" w:type="pct"/>
            <w:tcBorders>
              <w:top w:val="nil"/>
              <w:left w:val="nil"/>
              <w:bottom w:val="nil"/>
              <w:right w:val="nil"/>
            </w:tcBorders>
            <w:shd w:val="clear" w:color="auto" w:fill="auto"/>
            <w:noWrap/>
            <w:vAlign w:val="bottom"/>
            <w:hideMark/>
          </w:tcPr>
          <w:p w14:paraId="0E2D243F" w14:textId="77777777" w:rsidR="00654517" w:rsidRPr="002640F0" w:rsidRDefault="00654517" w:rsidP="00D60FEC">
            <w:pPr>
              <w:rPr>
                <w:color w:val="000000"/>
                <w:sz w:val="20"/>
                <w:szCs w:val="20"/>
              </w:rPr>
            </w:pPr>
            <w:r w:rsidRPr="002640F0">
              <w:rPr>
                <w:color w:val="000000"/>
                <w:sz w:val="20"/>
                <w:szCs w:val="20"/>
              </w:rPr>
              <w:t>0.002***</w:t>
            </w:r>
          </w:p>
        </w:tc>
      </w:tr>
      <w:tr w:rsidR="00654517" w:rsidRPr="002640F0" w14:paraId="65681260"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0F5A58BE" w14:textId="77777777" w:rsidR="00654517" w:rsidRPr="002640F0" w:rsidRDefault="00654517" w:rsidP="00D60FEC">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180B1D4F" w14:textId="77777777" w:rsidR="00654517" w:rsidRPr="002640F0" w:rsidRDefault="00654517" w:rsidP="00D60FEC">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7D702095" w14:textId="77777777" w:rsidR="00654517" w:rsidRPr="002640F0" w:rsidRDefault="00654517" w:rsidP="00D60FEC">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519EFFDF" w14:textId="77777777" w:rsidR="00654517" w:rsidRPr="002640F0" w:rsidRDefault="00654517" w:rsidP="00D60FEC">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5BCADEB5" w14:textId="77777777" w:rsidR="00654517" w:rsidRPr="002640F0" w:rsidRDefault="00654517" w:rsidP="00D60FEC">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10CEB7A6" w14:textId="77777777" w:rsidR="00654517" w:rsidRPr="002640F0" w:rsidRDefault="00654517" w:rsidP="00D60FEC">
            <w:pPr>
              <w:rPr>
                <w:color w:val="000000"/>
                <w:sz w:val="20"/>
                <w:szCs w:val="20"/>
              </w:rPr>
            </w:pPr>
            <w:r w:rsidRPr="002640F0">
              <w:rPr>
                <w:color w:val="000000"/>
                <w:sz w:val="20"/>
                <w:szCs w:val="20"/>
              </w:rPr>
              <w:t>(0.000)</w:t>
            </w:r>
          </w:p>
        </w:tc>
      </w:tr>
      <w:tr w:rsidR="00654517" w:rsidRPr="00654517" w14:paraId="46F9881F" w14:textId="77777777" w:rsidTr="002640F0">
        <w:trPr>
          <w:trHeight w:val="320"/>
        </w:trPr>
        <w:tc>
          <w:tcPr>
            <w:tcW w:w="1616" w:type="pct"/>
            <w:tcBorders>
              <w:top w:val="nil"/>
              <w:left w:val="nil"/>
              <w:bottom w:val="nil"/>
              <w:right w:val="single" w:sz="4" w:space="0" w:color="auto"/>
            </w:tcBorders>
            <w:shd w:val="clear" w:color="auto" w:fill="auto"/>
            <w:noWrap/>
            <w:vAlign w:val="bottom"/>
            <w:hideMark/>
          </w:tcPr>
          <w:p w14:paraId="6495DA1E" w14:textId="77777777" w:rsidR="00654517" w:rsidRPr="002640F0" w:rsidRDefault="00654517" w:rsidP="00D60FEC">
            <w:pPr>
              <w:rPr>
                <w:color w:val="000000"/>
                <w:sz w:val="20"/>
                <w:szCs w:val="20"/>
              </w:rPr>
            </w:pPr>
            <w:r w:rsidRPr="002640F0">
              <w:rPr>
                <w:color w:val="000000"/>
                <w:sz w:val="20"/>
                <w:szCs w:val="20"/>
              </w:rPr>
              <w:t>State FE</w:t>
            </w:r>
          </w:p>
        </w:tc>
        <w:tc>
          <w:tcPr>
            <w:tcW w:w="666" w:type="pct"/>
            <w:tcBorders>
              <w:top w:val="nil"/>
              <w:left w:val="nil"/>
              <w:bottom w:val="nil"/>
              <w:right w:val="single" w:sz="4" w:space="0" w:color="auto"/>
            </w:tcBorders>
            <w:shd w:val="clear" w:color="auto" w:fill="auto"/>
            <w:noWrap/>
            <w:vAlign w:val="bottom"/>
            <w:hideMark/>
          </w:tcPr>
          <w:p w14:paraId="63DDAAA8" w14:textId="77777777" w:rsidR="00654517" w:rsidRPr="002640F0" w:rsidRDefault="00654517" w:rsidP="00D60FEC">
            <w:pPr>
              <w:rPr>
                <w:color w:val="000000"/>
                <w:sz w:val="20"/>
                <w:szCs w:val="20"/>
              </w:rPr>
            </w:pPr>
            <w:r w:rsidRPr="002640F0">
              <w:rPr>
                <w:color w:val="000000"/>
                <w:sz w:val="20"/>
                <w:szCs w:val="20"/>
              </w:rPr>
              <w:t>YES</w:t>
            </w:r>
          </w:p>
        </w:tc>
        <w:tc>
          <w:tcPr>
            <w:tcW w:w="666" w:type="pct"/>
            <w:tcBorders>
              <w:top w:val="nil"/>
              <w:left w:val="nil"/>
              <w:bottom w:val="nil"/>
              <w:right w:val="nil"/>
            </w:tcBorders>
            <w:shd w:val="clear" w:color="auto" w:fill="auto"/>
            <w:noWrap/>
            <w:vAlign w:val="bottom"/>
            <w:hideMark/>
          </w:tcPr>
          <w:p w14:paraId="49E8CF3D" w14:textId="77777777" w:rsidR="00654517" w:rsidRPr="002640F0" w:rsidRDefault="00654517" w:rsidP="00D60FEC">
            <w:pPr>
              <w:rPr>
                <w:color w:val="000000"/>
                <w:sz w:val="20"/>
                <w:szCs w:val="20"/>
              </w:rPr>
            </w:pPr>
            <w:r w:rsidRPr="002640F0">
              <w:rPr>
                <w:color w:val="000000"/>
                <w:sz w:val="20"/>
                <w:szCs w:val="20"/>
              </w:rPr>
              <w:t>YES</w:t>
            </w:r>
          </w:p>
        </w:tc>
        <w:tc>
          <w:tcPr>
            <w:tcW w:w="717" w:type="pct"/>
            <w:tcBorders>
              <w:top w:val="nil"/>
              <w:left w:val="single" w:sz="4" w:space="0" w:color="auto"/>
              <w:bottom w:val="nil"/>
              <w:right w:val="single" w:sz="4" w:space="0" w:color="auto"/>
            </w:tcBorders>
            <w:shd w:val="clear" w:color="auto" w:fill="auto"/>
            <w:noWrap/>
            <w:vAlign w:val="bottom"/>
            <w:hideMark/>
          </w:tcPr>
          <w:p w14:paraId="036339B2" w14:textId="77777777" w:rsidR="00654517" w:rsidRPr="002640F0" w:rsidRDefault="00654517" w:rsidP="00D60FEC">
            <w:pPr>
              <w:rPr>
                <w:color w:val="000000"/>
                <w:sz w:val="20"/>
                <w:szCs w:val="20"/>
              </w:rPr>
            </w:pPr>
            <w:r w:rsidRPr="002640F0">
              <w:rPr>
                <w:color w:val="000000"/>
                <w:sz w:val="20"/>
                <w:szCs w:val="20"/>
              </w:rPr>
              <w:t>YES</w:t>
            </w:r>
          </w:p>
        </w:tc>
        <w:tc>
          <w:tcPr>
            <w:tcW w:w="667" w:type="pct"/>
            <w:tcBorders>
              <w:top w:val="nil"/>
              <w:left w:val="nil"/>
              <w:bottom w:val="nil"/>
              <w:right w:val="nil"/>
            </w:tcBorders>
            <w:shd w:val="clear" w:color="auto" w:fill="auto"/>
            <w:noWrap/>
            <w:vAlign w:val="bottom"/>
            <w:hideMark/>
          </w:tcPr>
          <w:p w14:paraId="10A90FAC" w14:textId="77777777" w:rsidR="00654517" w:rsidRPr="002640F0" w:rsidRDefault="00654517" w:rsidP="00D60FEC">
            <w:pPr>
              <w:rPr>
                <w:color w:val="000000"/>
                <w:sz w:val="20"/>
                <w:szCs w:val="20"/>
              </w:rPr>
            </w:pPr>
            <w:r w:rsidRPr="002640F0">
              <w:rPr>
                <w:color w:val="000000"/>
                <w:sz w:val="20"/>
                <w:szCs w:val="20"/>
              </w:rPr>
              <w:t>YES</w:t>
            </w:r>
          </w:p>
        </w:tc>
        <w:tc>
          <w:tcPr>
            <w:tcW w:w="668" w:type="pct"/>
            <w:tcBorders>
              <w:top w:val="nil"/>
              <w:left w:val="single" w:sz="4" w:space="0" w:color="auto"/>
              <w:bottom w:val="nil"/>
              <w:right w:val="nil"/>
            </w:tcBorders>
            <w:shd w:val="clear" w:color="auto" w:fill="auto"/>
            <w:noWrap/>
            <w:vAlign w:val="bottom"/>
            <w:hideMark/>
          </w:tcPr>
          <w:p w14:paraId="40CB0131" w14:textId="77777777" w:rsidR="00654517" w:rsidRPr="00654517" w:rsidRDefault="00654517" w:rsidP="00D60FEC">
            <w:pPr>
              <w:rPr>
                <w:color w:val="000000"/>
                <w:sz w:val="20"/>
                <w:szCs w:val="20"/>
              </w:rPr>
            </w:pPr>
            <w:r w:rsidRPr="002640F0">
              <w:rPr>
                <w:color w:val="000000"/>
                <w:sz w:val="20"/>
                <w:szCs w:val="20"/>
              </w:rPr>
              <w:t>YES</w:t>
            </w:r>
          </w:p>
        </w:tc>
      </w:tr>
    </w:tbl>
    <w:p w14:paraId="6DE7E680" w14:textId="77777777" w:rsidR="00654517" w:rsidRPr="00057254" w:rsidRDefault="00654517" w:rsidP="00654517">
      <w:pPr>
        <w:spacing w:line="480" w:lineRule="auto"/>
      </w:pPr>
    </w:p>
    <w:p w14:paraId="49413F68" w14:textId="48FCC88D" w:rsidR="00654517" w:rsidRPr="00654517" w:rsidRDefault="00654517" w:rsidP="00654517">
      <w:pPr>
        <w:spacing w:line="480" w:lineRule="auto"/>
        <w:rPr>
          <w:sz w:val="22"/>
          <w:szCs w:val="22"/>
        </w:rPr>
      </w:pPr>
      <w:r w:rsidRPr="00057254">
        <w:rPr>
          <w:sz w:val="22"/>
          <w:szCs w:val="22"/>
        </w:rPr>
        <w:t>Note: Std. err. In (). p-value &lt; ,1 †; p-value &lt; 0,05 *; p-value &lt; 0,005 **; p-value &lt; 0,001 ***.</w:t>
      </w:r>
    </w:p>
    <w:p w14:paraId="29EE6546" w14:textId="3F585BDA" w:rsidR="00654517" w:rsidRPr="00057254" w:rsidRDefault="00654517" w:rsidP="00654517">
      <w:pPr>
        <w:spacing w:before="120" w:line="480" w:lineRule="auto"/>
        <w:ind w:firstLine="357"/>
      </w:pPr>
      <w:r w:rsidRPr="00D51360">
        <w:t>Further analysis was conducted to explore</w:t>
      </w:r>
      <w:r w:rsidRPr="00057254">
        <w:t xml:space="preserve"> interactions that </w:t>
      </w:r>
      <w:r>
        <w:t>may explain</w:t>
      </w:r>
      <w:r w:rsidRPr="00057254">
        <w:t xml:space="preserve"> how these </w:t>
      </w:r>
      <w:r w:rsidRPr="00D51360">
        <w:t>different dimensions</w:t>
      </w:r>
      <w:r w:rsidRPr="00057254">
        <w:t xml:space="preserve"> of social capital relate to</w:t>
      </w:r>
      <w:r w:rsidR="00821092">
        <w:t xml:space="preserve"> additional</w:t>
      </w:r>
      <w:r w:rsidRPr="00057254">
        <w:t xml:space="preserve"> </w:t>
      </w:r>
      <w:r>
        <w:t>support for Donald Trump</w:t>
      </w:r>
      <w:r w:rsidRPr="00057254">
        <w:t xml:space="preserve">, particularly </w:t>
      </w:r>
      <w:r w:rsidRPr="00D51360">
        <w:t>in the context of</w:t>
      </w:r>
      <w:r>
        <w:t xml:space="preserve"> </w:t>
      </w:r>
      <w:r w:rsidRPr="00057254">
        <w:t>socio-economic changes or decline.</w:t>
      </w:r>
    </w:p>
    <w:p w14:paraId="39AFE846" w14:textId="49E58EE0" w:rsidR="00654517" w:rsidRPr="00057254" w:rsidRDefault="00654517" w:rsidP="00654517">
      <w:pPr>
        <w:spacing w:before="120" w:line="480" w:lineRule="auto"/>
        <w:ind w:firstLine="357"/>
      </w:pPr>
      <w:r w:rsidRPr="00D51360">
        <w:t xml:space="preserve">In the case of </w:t>
      </w:r>
      <w:r w:rsidRPr="004A7914">
        <w:rPr>
          <w:b/>
        </w:rPr>
        <w:t>bonding social capital</w:t>
      </w:r>
      <w:r>
        <w:rPr>
          <w:b/>
        </w:rPr>
        <w:t xml:space="preserve"> </w:t>
      </w:r>
      <w:r w:rsidRPr="00D51360">
        <w:t>—represented by</w:t>
      </w:r>
      <w:r w:rsidRPr="00057254">
        <w:t xml:space="preserve"> civic engagement or social cohesion</w:t>
      </w:r>
      <w:r w:rsidRPr="00D51360">
        <w:t>—</w:t>
      </w:r>
      <w:r w:rsidRPr="00057254">
        <w:t xml:space="preserve"> the model </w:t>
      </w:r>
      <w:r w:rsidRPr="00D51360">
        <w:t>incorporating an</w:t>
      </w:r>
      <w:r w:rsidRPr="00057254">
        <w:t xml:space="preserve"> interaction between social capital and population change</w:t>
      </w:r>
      <w:r w:rsidRPr="00D51360">
        <w:t xml:space="preserve"> yields</w:t>
      </w:r>
      <w:r>
        <w:t xml:space="preserve"> </w:t>
      </w:r>
      <w:r w:rsidRPr="00D51360">
        <w:t xml:space="preserve">statistically </w:t>
      </w:r>
      <w:r>
        <w:t xml:space="preserve">significant </w:t>
      </w:r>
      <w:r w:rsidRPr="00057254">
        <w:t>coefficient for social capital</w:t>
      </w:r>
      <w:r>
        <w:t>, with the coefficient changing sign</w:t>
      </w:r>
      <w:r w:rsidRPr="00D51360">
        <w:t xml:space="preserve"> </w:t>
      </w:r>
      <w:r>
        <w:t xml:space="preserve">(see Table </w:t>
      </w:r>
      <w:r w:rsidR="0004068C">
        <w:t>3</w:t>
      </w:r>
      <w:r>
        <w:t xml:space="preserve">). </w:t>
      </w:r>
    </w:p>
    <w:p w14:paraId="07FF3C16" w14:textId="50622E4A" w:rsidR="00E97FC3" w:rsidRDefault="00654517" w:rsidP="00654517">
      <w:pPr>
        <w:spacing w:before="120" w:line="480" w:lineRule="auto"/>
        <w:ind w:firstLine="357"/>
      </w:pPr>
      <w:r w:rsidRPr="00057254">
        <w:t xml:space="preserve">For variables representing </w:t>
      </w:r>
      <w:r w:rsidRPr="004A7914">
        <w:rPr>
          <w:b/>
        </w:rPr>
        <w:t>social cohesion</w:t>
      </w:r>
      <w:r>
        <w:t xml:space="preserve">, </w:t>
      </w:r>
      <w:r w:rsidRPr="00057254">
        <w:t xml:space="preserve">which also </w:t>
      </w:r>
      <w:r w:rsidRPr="00D51360">
        <w:t>serve</w:t>
      </w:r>
      <w:r w:rsidRPr="00057254">
        <w:t xml:space="preserve"> as </w:t>
      </w:r>
      <w:r w:rsidRPr="00D51360">
        <w:t>indicators</w:t>
      </w:r>
      <w:r w:rsidRPr="00057254">
        <w:t xml:space="preserve"> of bonding social capital</w:t>
      </w:r>
      <w:r>
        <w:t xml:space="preserve">, </w:t>
      </w:r>
      <w:r w:rsidRPr="00057254">
        <w:t xml:space="preserve">the </w:t>
      </w:r>
      <w:r w:rsidRPr="00D51360">
        <w:t>results</w:t>
      </w:r>
      <w:r w:rsidRPr="00057254">
        <w:t xml:space="preserve"> are </w:t>
      </w:r>
      <w:r w:rsidRPr="00D51360">
        <w:t>remarkably</w:t>
      </w:r>
      <w:r w:rsidRPr="00057254">
        <w:t xml:space="preserve"> consistent. Specifically, </w:t>
      </w:r>
      <w:r w:rsidRPr="00D51360">
        <w:t>across all models examining</w:t>
      </w:r>
      <w:r>
        <w:t xml:space="preserve"> </w:t>
      </w:r>
      <w:r w:rsidRPr="00057254">
        <w:t xml:space="preserve">support networks, a positive and significant relationship </w:t>
      </w:r>
      <w:r w:rsidRPr="00D51360">
        <w:t xml:space="preserve">is observed </w:t>
      </w:r>
      <w:r w:rsidRPr="00057254">
        <w:t xml:space="preserve">between </w:t>
      </w:r>
      <w:r w:rsidRPr="00D51360">
        <w:t>social cohesion</w:t>
      </w:r>
      <w:r w:rsidRPr="00057254">
        <w:t xml:space="preserve"> and </w:t>
      </w:r>
      <w:r w:rsidR="00BA3D35">
        <w:t>antisystem behaviours</w:t>
      </w:r>
      <w:r w:rsidRPr="00057254">
        <w:t xml:space="preserve">. </w:t>
      </w:r>
      <w:r w:rsidRPr="00D51360">
        <w:t>Additionally</w:t>
      </w:r>
      <w:r w:rsidRPr="00057254">
        <w:t xml:space="preserve">, variables indicative of economic and demographic </w:t>
      </w:r>
      <w:r w:rsidRPr="00D51360">
        <w:t>shifts</w:t>
      </w:r>
      <w:r>
        <w:t xml:space="preserve"> </w:t>
      </w:r>
      <w:r w:rsidRPr="00D51360">
        <w:t xml:space="preserve">—such as </w:t>
      </w:r>
      <w:r w:rsidRPr="00057254">
        <w:t>changes</w:t>
      </w:r>
      <w:r w:rsidRPr="00D51360">
        <w:t xml:space="preserve"> in</w:t>
      </w:r>
      <w:r w:rsidRPr="00057254">
        <w:t xml:space="preserve"> employment, population, earnings, and wages—</w:t>
      </w:r>
      <w:r>
        <w:t xml:space="preserve"> </w:t>
      </w:r>
      <w:r w:rsidRPr="00D51360">
        <w:t xml:space="preserve">also display </w:t>
      </w:r>
      <w:r w:rsidRPr="00057254">
        <w:lastRenderedPageBreak/>
        <w:t xml:space="preserve">positive and significant coefficients. This indicates that regions experiencing more </w:t>
      </w:r>
      <w:r w:rsidRPr="00D51360">
        <w:t>substantial</w:t>
      </w:r>
      <w:r w:rsidRPr="00057254">
        <w:t xml:space="preserve"> changes tend to </w:t>
      </w:r>
      <w:r w:rsidRPr="00D51360">
        <w:t>exhibit</w:t>
      </w:r>
      <w:r w:rsidRPr="00057254">
        <w:t xml:space="preserve"> a higher propensity </w:t>
      </w:r>
      <w:r w:rsidR="00BA3D35">
        <w:t>for antisystem behaviours</w:t>
      </w:r>
      <w:r w:rsidRPr="00057254">
        <w:t>.</w:t>
      </w:r>
    </w:p>
    <w:p w14:paraId="12034F74" w14:textId="5FC2610B" w:rsidR="008C30FA" w:rsidRDefault="005A0CFE" w:rsidP="00BF5092">
      <w:pPr>
        <w:spacing w:before="120" w:line="480" w:lineRule="auto"/>
        <w:ind w:firstLine="357"/>
      </w:pPr>
      <w:r w:rsidRPr="00057254">
        <w:t xml:space="preserve">However, the interaction between socioeconomic changes and support networks is negative and significant, highlighting that while each variable independently contributes to increased </w:t>
      </w:r>
      <w:r w:rsidR="00BA3D35">
        <w:t xml:space="preserve">electoral </w:t>
      </w:r>
      <w:r w:rsidRPr="00057254">
        <w:t>support for Trump</w:t>
      </w:r>
      <w:r w:rsidR="000764D4">
        <w:t xml:space="preserve"> (compared to the previous republican candidate)</w:t>
      </w:r>
      <w:r w:rsidRPr="00057254">
        <w:t xml:space="preserve">, their combined influence reduces this support. In contrast, findings from the friendship clustering regressions present a more complex picture. There remains a positive relationship between social capital, as captured by friendship clustering, and </w:t>
      </w:r>
      <w:r w:rsidR="000764D4">
        <w:t xml:space="preserve">additional </w:t>
      </w:r>
      <w:r w:rsidRPr="00057254">
        <w:t>support for Trump, yet socioeconomic change is negatively associated with it.</w:t>
      </w:r>
      <w:r w:rsidR="0004068C">
        <w:t xml:space="preserve"> </w:t>
      </w:r>
      <w:r w:rsidRPr="00057254">
        <w:t xml:space="preserve">Nonetheless, the interaction between friendship clustering and socioeconomic changes is positive, indicating that the </w:t>
      </w:r>
      <w:r w:rsidR="00D51360" w:rsidRPr="00D51360">
        <w:t>influence</w:t>
      </w:r>
      <w:r w:rsidRPr="00057254">
        <w:t xml:space="preserve"> of friendship clustering on </w:t>
      </w:r>
      <w:r w:rsidR="000764D4">
        <w:t>antisystem behaviours</w:t>
      </w:r>
      <w:r w:rsidRPr="00057254">
        <w:t xml:space="preserve"> becomes more pronounced in regions </w:t>
      </w:r>
      <w:r w:rsidR="00D51360" w:rsidRPr="00D51360">
        <w:t>undergoing</w:t>
      </w:r>
      <w:r w:rsidRPr="00057254">
        <w:t xml:space="preserve"> socioeconomic changes. This </w:t>
      </w:r>
      <w:r w:rsidR="00D51360" w:rsidRPr="00D51360">
        <w:t>implies</w:t>
      </w:r>
      <w:r w:rsidRPr="00057254">
        <w:t xml:space="preserve"> that in contexts of economic flux, the cohesive force of friendship networks </w:t>
      </w:r>
      <w:r w:rsidR="00D51360" w:rsidRPr="00D51360">
        <w:t xml:space="preserve">may </w:t>
      </w:r>
      <w:r w:rsidR="00E97FC3">
        <w:t>magnify</w:t>
      </w:r>
      <w:r w:rsidRPr="00057254">
        <w:t xml:space="preserve"> </w:t>
      </w:r>
      <w:r w:rsidR="00BA3D35">
        <w:t>antisystem behaviours</w:t>
      </w:r>
      <w:r w:rsidRPr="00057254">
        <w:t xml:space="preserve">, </w:t>
      </w:r>
      <w:r w:rsidR="00D51360" w:rsidRPr="00D51360">
        <w:t>highlighting</w:t>
      </w:r>
      <w:r w:rsidRPr="00057254">
        <w:t xml:space="preserve"> the nuanced role of social cohesion amid shifting economic landscapes.</w:t>
      </w:r>
    </w:p>
    <w:p w14:paraId="5535E45C" w14:textId="02180CEC" w:rsidR="00BF5092" w:rsidRDefault="0091235A" w:rsidP="00BF5092">
      <w:pPr>
        <w:spacing w:before="120" w:line="480" w:lineRule="auto"/>
        <w:ind w:firstLine="357"/>
      </w:pPr>
      <w:commentRangeStart w:id="23"/>
      <w:ins w:id="24" w:author="Rowe, Francisco" w:date="2024-10-17T22:42:00Z" w16du:dateUtc="2024-10-17T21:42:00Z">
        <w:r>
          <w:rPr>
            <w:b/>
            <w:bCs/>
          </w:rPr>
          <w:t xml:space="preserve">Figure 8. </w:t>
        </w:r>
      </w:ins>
      <w:commentRangeEnd w:id="23"/>
      <w:ins w:id="25" w:author="Rowe, Francisco" w:date="2024-10-17T22:45:00Z" w16du:dateUtc="2024-10-17T21:45:00Z">
        <w:r w:rsidR="00FC56E7">
          <w:rPr>
            <w:rStyle w:val="CommentReference"/>
          </w:rPr>
          <w:commentReference w:id="23"/>
        </w:r>
      </w:ins>
      <w:ins w:id="26" w:author="Rowe, Francisco" w:date="2024-10-17T22:42:00Z" w16du:dateUtc="2024-10-17T21:42:00Z">
        <w:r w:rsidRPr="00057254">
          <w:t>Interactions between social capital</w:t>
        </w:r>
        <w:r>
          <w:t>,</w:t>
        </w:r>
        <w:r w:rsidRPr="00057254">
          <w:t xml:space="preserve"> and economic</w:t>
        </w:r>
        <w:r>
          <w:t xml:space="preserve">, population, earnings and wage </w:t>
        </w:r>
        <w:r w:rsidRPr="00057254">
          <w:t>change</w:t>
        </w:r>
        <w:r>
          <w:t xml:space="preserve">, 2016 </w:t>
        </w:r>
        <w:r>
          <w:t xml:space="preserve">and 2020 </w:t>
        </w:r>
        <w:r>
          <w:t>elections</w:t>
        </w:r>
      </w:ins>
    </w:p>
    <w:p w14:paraId="351B7131" w14:textId="5126E7E1" w:rsidR="00BF5092" w:rsidRDefault="0091235A" w:rsidP="00BF5092">
      <w:pPr>
        <w:spacing w:before="120" w:line="480" w:lineRule="auto"/>
        <w:ind w:firstLine="357"/>
      </w:pPr>
      <w:ins w:id="27" w:author="Rowe, Francisco" w:date="2024-10-17T22:42:00Z" w16du:dateUtc="2024-10-17T21:42:00Z">
        <w:r>
          <w:rPr>
            <w:noProof/>
            <w14:ligatures w14:val="standardContextual"/>
          </w:rPr>
          <w:lastRenderedPageBreak/>
          <w:drawing>
            <wp:inline distT="0" distB="0" distL="0" distR="0" wp14:anchorId="5C9A827F" wp14:editId="790E0A82">
              <wp:extent cx="5731510" cy="3582035"/>
              <wp:effectExtent l="0" t="0" r="0" b="0"/>
              <wp:docPr id="136277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5275" name="Picture 1362775275"/>
                      <pic:cNvPicPr/>
                    </pic:nvPicPr>
                    <pic:blipFill>
                      <a:blip r:embed="rId20"/>
                      <a:stretch>
                        <a:fillRect/>
                      </a:stretch>
                    </pic:blipFill>
                    <pic:spPr>
                      <a:xfrm>
                        <a:off x="0" y="0"/>
                        <a:ext cx="5731510" cy="3582035"/>
                      </a:xfrm>
                      <a:prstGeom prst="rect">
                        <a:avLst/>
                      </a:prstGeom>
                    </pic:spPr>
                  </pic:pic>
                </a:graphicData>
              </a:graphic>
            </wp:inline>
          </w:drawing>
        </w:r>
      </w:ins>
    </w:p>
    <w:p w14:paraId="359D0109" w14:textId="7929791C" w:rsidR="00BF5092" w:rsidRPr="00057254" w:rsidRDefault="0091235A" w:rsidP="00FC56E7">
      <w:pPr>
        <w:spacing w:before="120"/>
        <w:ind w:firstLine="357"/>
        <w:pPrChange w:id="28" w:author="Rowe, Francisco" w:date="2024-10-17T22:43:00Z" w16du:dateUtc="2024-10-17T21:43:00Z">
          <w:pPr>
            <w:spacing w:before="120" w:line="480" w:lineRule="auto"/>
            <w:ind w:firstLine="357"/>
          </w:pPr>
        </w:pPrChange>
      </w:pPr>
      <w:ins w:id="29" w:author="Rowe, Francisco" w:date="2024-10-17T22:43:00Z" w16du:dateUtc="2024-10-17T21:43:00Z">
        <w:r>
          <w:t>Note: Full modelling results are reported in Ap</w:t>
        </w:r>
      </w:ins>
      <w:ins w:id="30" w:author="Rowe, Francisco" w:date="2024-10-17T22:44:00Z" w16du:dateUtc="2024-10-17T21:44:00Z">
        <w:r w:rsidR="00FC56E7">
          <w:t>p</w:t>
        </w:r>
      </w:ins>
      <w:ins w:id="31" w:author="Rowe, Francisco" w:date="2024-10-17T22:43:00Z" w16du:dateUtc="2024-10-17T21:43:00Z">
        <w:r>
          <w:t>endix xxx</w:t>
        </w:r>
        <w:r w:rsidR="00FC56E7">
          <w:t xml:space="preserve"> and include state fixed effects models. </w:t>
        </w:r>
      </w:ins>
      <w:ins w:id="32" w:author="Rowe, Francisco" w:date="2024-10-17T22:44:00Z" w16du:dateUtc="2024-10-17T21:44:00Z">
        <w:r w:rsidR="00FC56E7">
          <w:t xml:space="preserve">Predictors were standardised using two standard deviations following </w:t>
        </w:r>
        <w:commentRangeStart w:id="33"/>
        <w:r w:rsidR="00FC56E7">
          <w:t xml:space="preserve">Gelman  </w:t>
        </w:r>
      </w:ins>
      <w:commentRangeEnd w:id="33"/>
      <w:ins w:id="34" w:author="Rowe, Francisco" w:date="2024-10-17T22:45:00Z" w16du:dateUtc="2024-10-17T21:45:00Z">
        <w:r w:rsidR="00FC56E7">
          <w:rPr>
            <w:rStyle w:val="CommentReference"/>
          </w:rPr>
          <w:commentReference w:id="33"/>
        </w:r>
      </w:ins>
    </w:p>
    <w:p w14:paraId="56904B2D" w14:textId="360797AC" w:rsidR="00C65F65" w:rsidRPr="00057254" w:rsidRDefault="00C65F65" w:rsidP="00963FE6">
      <w:pPr>
        <w:spacing w:before="240" w:line="480" w:lineRule="auto"/>
      </w:pPr>
      <w:r w:rsidRPr="00057254">
        <w:rPr>
          <w:b/>
          <w:bCs/>
        </w:rPr>
        <w:t xml:space="preserve">Table </w:t>
      </w:r>
      <w:r w:rsidR="004A4536">
        <w:rPr>
          <w:b/>
          <w:bCs/>
        </w:rPr>
        <w:t>3</w:t>
      </w:r>
      <w:r w:rsidRPr="00057254">
        <w:rPr>
          <w:b/>
          <w:bCs/>
        </w:rPr>
        <w:t>.</w:t>
      </w:r>
      <w:r w:rsidRPr="00057254">
        <w:t xml:space="preserve"> Interactions between social capital and economic change</w:t>
      </w:r>
      <w:r w:rsidR="004A4536">
        <w:t>, 2016 elections (Part 1)</w:t>
      </w:r>
      <w:r w:rsidR="00963FE6" w:rsidRPr="00057254">
        <w:t>.</w:t>
      </w:r>
    </w:p>
    <w:tbl>
      <w:tblPr>
        <w:tblW w:w="0" w:type="auto"/>
        <w:tblLayout w:type="fixed"/>
        <w:tblLook w:val="04A0" w:firstRow="1" w:lastRow="0" w:firstColumn="1" w:lastColumn="0" w:noHBand="0" w:noVBand="1"/>
      </w:tblPr>
      <w:tblGrid>
        <w:gridCol w:w="1134"/>
        <w:gridCol w:w="993"/>
        <w:gridCol w:w="992"/>
        <w:gridCol w:w="992"/>
        <w:gridCol w:w="992"/>
        <w:gridCol w:w="993"/>
        <w:gridCol w:w="992"/>
        <w:gridCol w:w="992"/>
        <w:gridCol w:w="946"/>
      </w:tblGrid>
      <w:tr w:rsidR="00C65F65" w:rsidRPr="002640F0" w14:paraId="6197B648" w14:textId="77777777" w:rsidTr="00C9512C">
        <w:trPr>
          <w:trHeight w:val="320"/>
        </w:trPr>
        <w:tc>
          <w:tcPr>
            <w:tcW w:w="1134" w:type="dxa"/>
            <w:tcBorders>
              <w:top w:val="nil"/>
              <w:left w:val="nil"/>
              <w:bottom w:val="single" w:sz="4" w:space="0" w:color="auto"/>
              <w:right w:val="single" w:sz="4" w:space="0" w:color="auto"/>
            </w:tcBorders>
            <w:shd w:val="clear" w:color="auto" w:fill="auto"/>
            <w:noWrap/>
            <w:vAlign w:val="center"/>
            <w:hideMark/>
          </w:tcPr>
          <w:p w14:paraId="78A0D3D0"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3969" w:type="dxa"/>
            <w:gridSpan w:val="4"/>
            <w:tcBorders>
              <w:top w:val="nil"/>
              <w:left w:val="nil"/>
              <w:bottom w:val="single" w:sz="4" w:space="0" w:color="auto"/>
              <w:right w:val="nil"/>
            </w:tcBorders>
            <w:shd w:val="clear" w:color="auto" w:fill="auto"/>
            <w:noWrap/>
            <w:vAlign w:val="center"/>
            <w:hideMark/>
          </w:tcPr>
          <w:p w14:paraId="4CEAC3EE" w14:textId="77777777" w:rsidR="00C65F65" w:rsidRPr="002640F0" w:rsidRDefault="00C65F65" w:rsidP="00963FE6">
            <w:pPr>
              <w:spacing w:line="360" w:lineRule="auto"/>
              <w:rPr>
                <w:b/>
                <w:bCs/>
                <w:color w:val="000000"/>
                <w:sz w:val="16"/>
                <w:szCs w:val="16"/>
              </w:rPr>
            </w:pPr>
            <w:r w:rsidRPr="002640F0">
              <w:rPr>
                <w:b/>
                <w:bCs/>
                <w:color w:val="000000"/>
                <w:sz w:val="16"/>
                <w:szCs w:val="16"/>
              </w:rPr>
              <w:t>Civic Org.</w:t>
            </w:r>
          </w:p>
        </w:tc>
        <w:tc>
          <w:tcPr>
            <w:tcW w:w="3923" w:type="dxa"/>
            <w:gridSpan w:val="4"/>
            <w:tcBorders>
              <w:top w:val="nil"/>
              <w:left w:val="single" w:sz="4" w:space="0" w:color="auto"/>
              <w:bottom w:val="single" w:sz="4" w:space="0" w:color="auto"/>
              <w:right w:val="nil"/>
            </w:tcBorders>
            <w:shd w:val="clear" w:color="auto" w:fill="auto"/>
            <w:noWrap/>
            <w:vAlign w:val="center"/>
            <w:hideMark/>
          </w:tcPr>
          <w:p w14:paraId="656B548E" w14:textId="77777777" w:rsidR="00C65F65" w:rsidRPr="002640F0" w:rsidRDefault="00C65F65" w:rsidP="00963FE6">
            <w:pPr>
              <w:spacing w:line="360" w:lineRule="auto"/>
              <w:rPr>
                <w:b/>
                <w:bCs/>
                <w:color w:val="000000"/>
                <w:sz w:val="16"/>
                <w:szCs w:val="16"/>
              </w:rPr>
            </w:pPr>
            <w:r w:rsidRPr="002640F0">
              <w:rPr>
                <w:b/>
                <w:bCs/>
                <w:color w:val="000000"/>
                <w:sz w:val="16"/>
                <w:szCs w:val="16"/>
              </w:rPr>
              <w:t>Volunt. Rate</w:t>
            </w:r>
          </w:p>
        </w:tc>
      </w:tr>
      <w:tr w:rsidR="00C65F65" w:rsidRPr="002640F0" w14:paraId="6DB5D5EC"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1438DB2D" w14:textId="77777777" w:rsidR="00C65F65" w:rsidRPr="002640F0" w:rsidRDefault="00C65F65" w:rsidP="00963FE6">
            <w:pPr>
              <w:spacing w:line="360" w:lineRule="auto"/>
              <w:rPr>
                <w:color w:val="000000"/>
                <w:sz w:val="16"/>
                <w:szCs w:val="16"/>
              </w:rPr>
            </w:pPr>
            <w:r w:rsidRPr="002640F0">
              <w:rPr>
                <w:color w:val="000000"/>
                <w:sz w:val="16"/>
                <w:szCs w:val="16"/>
              </w:rPr>
              <w:t>Income per capita (2016)</w:t>
            </w:r>
          </w:p>
        </w:tc>
        <w:tc>
          <w:tcPr>
            <w:tcW w:w="993" w:type="dxa"/>
            <w:tcBorders>
              <w:top w:val="nil"/>
              <w:left w:val="nil"/>
              <w:bottom w:val="nil"/>
              <w:right w:val="single" w:sz="4" w:space="0" w:color="auto"/>
            </w:tcBorders>
            <w:shd w:val="clear" w:color="auto" w:fill="auto"/>
            <w:noWrap/>
            <w:vAlign w:val="center"/>
            <w:hideMark/>
          </w:tcPr>
          <w:p w14:paraId="643CF9DA"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124A1C5B"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402E81B6"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5332F4DD"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center"/>
            <w:hideMark/>
          </w:tcPr>
          <w:p w14:paraId="64E8A2A4"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4BB45E0C"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6188BE7C"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946" w:type="dxa"/>
            <w:tcBorders>
              <w:top w:val="nil"/>
              <w:left w:val="nil"/>
              <w:bottom w:val="nil"/>
              <w:right w:val="nil"/>
            </w:tcBorders>
            <w:shd w:val="clear" w:color="auto" w:fill="auto"/>
            <w:noWrap/>
            <w:vAlign w:val="center"/>
            <w:hideMark/>
          </w:tcPr>
          <w:p w14:paraId="560089DD" w14:textId="77777777" w:rsidR="00C65F65" w:rsidRPr="002640F0" w:rsidRDefault="00C65F65" w:rsidP="00963FE6">
            <w:pPr>
              <w:spacing w:line="360" w:lineRule="auto"/>
              <w:rPr>
                <w:color w:val="000000"/>
                <w:sz w:val="16"/>
                <w:szCs w:val="16"/>
              </w:rPr>
            </w:pPr>
            <w:r w:rsidRPr="002640F0">
              <w:rPr>
                <w:color w:val="000000"/>
                <w:sz w:val="16"/>
                <w:szCs w:val="16"/>
              </w:rPr>
              <w:t>-0.000***</w:t>
            </w:r>
          </w:p>
        </w:tc>
      </w:tr>
      <w:tr w:rsidR="00C65F65" w:rsidRPr="002640F0" w14:paraId="179B84BE"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73DCBB7D"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761194E1"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1B89804A"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050B56CD"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1F0DA7A1"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center"/>
            <w:hideMark/>
          </w:tcPr>
          <w:p w14:paraId="69E484F5"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7ECD910D"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2F42AF10"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946" w:type="dxa"/>
            <w:tcBorders>
              <w:top w:val="nil"/>
              <w:left w:val="nil"/>
              <w:bottom w:val="nil"/>
              <w:right w:val="nil"/>
            </w:tcBorders>
            <w:shd w:val="clear" w:color="auto" w:fill="auto"/>
            <w:noWrap/>
            <w:vAlign w:val="center"/>
            <w:hideMark/>
          </w:tcPr>
          <w:p w14:paraId="2C42BEB9" w14:textId="77777777" w:rsidR="00C65F65" w:rsidRPr="002640F0" w:rsidRDefault="00C65F65" w:rsidP="00963FE6">
            <w:pPr>
              <w:spacing w:line="360" w:lineRule="auto"/>
              <w:rPr>
                <w:color w:val="000000"/>
                <w:sz w:val="16"/>
                <w:szCs w:val="16"/>
              </w:rPr>
            </w:pPr>
            <w:r w:rsidRPr="002640F0">
              <w:rPr>
                <w:color w:val="000000"/>
                <w:sz w:val="16"/>
                <w:szCs w:val="16"/>
              </w:rPr>
              <w:t>(0.000)</w:t>
            </w:r>
          </w:p>
        </w:tc>
      </w:tr>
      <w:tr w:rsidR="00C65F65" w:rsidRPr="002640F0" w14:paraId="2C94FC40"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44403614" w14:textId="77777777" w:rsidR="00C65F65" w:rsidRPr="002640F0" w:rsidRDefault="00C65F65" w:rsidP="00963FE6">
            <w:pPr>
              <w:spacing w:line="360" w:lineRule="auto"/>
              <w:rPr>
                <w:color w:val="000000"/>
                <w:sz w:val="16"/>
                <w:szCs w:val="16"/>
              </w:rPr>
            </w:pPr>
            <w:r w:rsidRPr="002640F0">
              <w:rPr>
                <w:color w:val="000000"/>
                <w:sz w:val="16"/>
                <w:szCs w:val="16"/>
              </w:rPr>
              <w:t>Inequality (Gini 2016)</w:t>
            </w:r>
          </w:p>
        </w:tc>
        <w:tc>
          <w:tcPr>
            <w:tcW w:w="993" w:type="dxa"/>
            <w:tcBorders>
              <w:top w:val="nil"/>
              <w:left w:val="nil"/>
              <w:bottom w:val="nil"/>
              <w:right w:val="single" w:sz="4" w:space="0" w:color="auto"/>
            </w:tcBorders>
            <w:shd w:val="clear" w:color="auto" w:fill="auto"/>
            <w:noWrap/>
            <w:vAlign w:val="center"/>
            <w:hideMark/>
          </w:tcPr>
          <w:p w14:paraId="6E677AEC" w14:textId="77777777" w:rsidR="00C65F65" w:rsidRPr="002640F0" w:rsidRDefault="00C65F65" w:rsidP="00963FE6">
            <w:pPr>
              <w:spacing w:line="360" w:lineRule="auto"/>
              <w:rPr>
                <w:color w:val="000000"/>
                <w:sz w:val="16"/>
                <w:szCs w:val="16"/>
              </w:rPr>
            </w:pPr>
            <w:r w:rsidRPr="002640F0">
              <w:rPr>
                <w:color w:val="000000"/>
                <w:sz w:val="16"/>
                <w:szCs w:val="16"/>
              </w:rPr>
              <w:t>-0.026</w:t>
            </w:r>
          </w:p>
        </w:tc>
        <w:tc>
          <w:tcPr>
            <w:tcW w:w="992" w:type="dxa"/>
            <w:tcBorders>
              <w:top w:val="nil"/>
              <w:left w:val="nil"/>
              <w:bottom w:val="nil"/>
              <w:right w:val="nil"/>
            </w:tcBorders>
            <w:shd w:val="clear" w:color="auto" w:fill="auto"/>
            <w:noWrap/>
            <w:vAlign w:val="center"/>
            <w:hideMark/>
          </w:tcPr>
          <w:p w14:paraId="12E3B1E3" w14:textId="77777777" w:rsidR="00C65F65" w:rsidRPr="002640F0" w:rsidRDefault="00C65F65" w:rsidP="00963FE6">
            <w:pPr>
              <w:spacing w:line="360" w:lineRule="auto"/>
              <w:rPr>
                <w:color w:val="000000"/>
                <w:sz w:val="16"/>
                <w:szCs w:val="16"/>
              </w:rPr>
            </w:pPr>
            <w:r w:rsidRPr="002640F0">
              <w:rPr>
                <w:color w:val="000000"/>
                <w:sz w:val="16"/>
                <w:szCs w:val="16"/>
              </w:rPr>
              <w:t>-0.118***</w:t>
            </w:r>
          </w:p>
        </w:tc>
        <w:tc>
          <w:tcPr>
            <w:tcW w:w="992" w:type="dxa"/>
            <w:tcBorders>
              <w:top w:val="nil"/>
              <w:left w:val="single" w:sz="4" w:space="0" w:color="auto"/>
              <w:bottom w:val="nil"/>
              <w:right w:val="single" w:sz="4" w:space="0" w:color="auto"/>
            </w:tcBorders>
            <w:shd w:val="clear" w:color="auto" w:fill="auto"/>
            <w:noWrap/>
            <w:vAlign w:val="center"/>
            <w:hideMark/>
          </w:tcPr>
          <w:p w14:paraId="442C1892" w14:textId="77777777" w:rsidR="00C65F65" w:rsidRPr="002640F0" w:rsidRDefault="00C65F65" w:rsidP="00963FE6">
            <w:pPr>
              <w:spacing w:line="360" w:lineRule="auto"/>
              <w:rPr>
                <w:color w:val="000000"/>
                <w:sz w:val="16"/>
                <w:szCs w:val="16"/>
              </w:rPr>
            </w:pPr>
            <w:r w:rsidRPr="002640F0">
              <w:rPr>
                <w:color w:val="000000"/>
                <w:sz w:val="16"/>
                <w:szCs w:val="16"/>
              </w:rPr>
              <w:t>-0.038</w:t>
            </w:r>
          </w:p>
        </w:tc>
        <w:tc>
          <w:tcPr>
            <w:tcW w:w="992" w:type="dxa"/>
            <w:tcBorders>
              <w:top w:val="nil"/>
              <w:left w:val="nil"/>
              <w:bottom w:val="nil"/>
              <w:right w:val="nil"/>
            </w:tcBorders>
            <w:shd w:val="clear" w:color="auto" w:fill="auto"/>
            <w:noWrap/>
            <w:vAlign w:val="center"/>
            <w:hideMark/>
          </w:tcPr>
          <w:p w14:paraId="6AB78156" w14:textId="77777777" w:rsidR="00C65F65" w:rsidRPr="002640F0" w:rsidRDefault="00C65F65" w:rsidP="00963FE6">
            <w:pPr>
              <w:spacing w:line="360" w:lineRule="auto"/>
              <w:rPr>
                <w:color w:val="000000"/>
                <w:sz w:val="16"/>
                <w:szCs w:val="16"/>
              </w:rPr>
            </w:pPr>
            <w:r w:rsidRPr="002640F0">
              <w:rPr>
                <w:color w:val="000000"/>
                <w:sz w:val="16"/>
                <w:szCs w:val="16"/>
              </w:rPr>
              <w:t>-0.038</w:t>
            </w:r>
          </w:p>
        </w:tc>
        <w:tc>
          <w:tcPr>
            <w:tcW w:w="993" w:type="dxa"/>
            <w:tcBorders>
              <w:top w:val="nil"/>
              <w:left w:val="single" w:sz="4" w:space="0" w:color="auto"/>
              <w:bottom w:val="nil"/>
              <w:right w:val="single" w:sz="4" w:space="0" w:color="auto"/>
            </w:tcBorders>
            <w:shd w:val="clear" w:color="auto" w:fill="auto"/>
            <w:noWrap/>
            <w:vAlign w:val="center"/>
            <w:hideMark/>
          </w:tcPr>
          <w:p w14:paraId="1CE9BA74" w14:textId="77777777" w:rsidR="00C65F65" w:rsidRPr="002640F0" w:rsidRDefault="00C65F65" w:rsidP="00963FE6">
            <w:pPr>
              <w:spacing w:line="360" w:lineRule="auto"/>
              <w:rPr>
                <w:color w:val="000000"/>
                <w:sz w:val="16"/>
                <w:szCs w:val="16"/>
              </w:rPr>
            </w:pPr>
            <w:r w:rsidRPr="002640F0">
              <w:rPr>
                <w:color w:val="000000"/>
                <w:sz w:val="16"/>
                <w:szCs w:val="16"/>
              </w:rPr>
              <w:t>-0.017</w:t>
            </w:r>
          </w:p>
        </w:tc>
        <w:tc>
          <w:tcPr>
            <w:tcW w:w="992" w:type="dxa"/>
            <w:tcBorders>
              <w:top w:val="nil"/>
              <w:left w:val="nil"/>
              <w:bottom w:val="nil"/>
              <w:right w:val="nil"/>
            </w:tcBorders>
            <w:shd w:val="clear" w:color="auto" w:fill="auto"/>
            <w:noWrap/>
            <w:vAlign w:val="center"/>
            <w:hideMark/>
          </w:tcPr>
          <w:p w14:paraId="4DA2B16E" w14:textId="77777777" w:rsidR="00C65F65" w:rsidRPr="002640F0" w:rsidRDefault="00C65F65" w:rsidP="00963FE6">
            <w:pPr>
              <w:spacing w:line="360" w:lineRule="auto"/>
              <w:rPr>
                <w:color w:val="000000"/>
                <w:sz w:val="16"/>
                <w:szCs w:val="16"/>
              </w:rPr>
            </w:pPr>
            <w:r w:rsidRPr="002640F0">
              <w:rPr>
                <w:color w:val="000000"/>
                <w:sz w:val="16"/>
                <w:szCs w:val="16"/>
              </w:rPr>
              <w:t>-0.111***</w:t>
            </w:r>
          </w:p>
        </w:tc>
        <w:tc>
          <w:tcPr>
            <w:tcW w:w="992" w:type="dxa"/>
            <w:tcBorders>
              <w:top w:val="nil"/>
              <w:left w:val="single" w:sz="4" w:space="0" w:color="auto"/>
              <w:bottom w:val="nil"/>
              <w:right w:val="single" w:sz="4" w:space="0" w:color="auto"/>
            </w:tcBorders>
            <w:shd w:val="clear" w:color="auto" w:fill="auto"/>
            <w:noWrap/>
            <w:vAlign w:val="center"/>
            <w:hideMark/>
          </w:tcPr>
          <w:p w14:paraId="757DB920" w14:textId="77777777" w:rsidR="00C65F65" w:rsidRPr="002640F0" w:rsidRDefault="00C65F65" w:rsidP="00963FE6">
            <w:pPr>
              <w:spacing w:line="360" w:lineRule="auto"/>
              <w:rPr>
                <w:color w:val="000000"/>
                <w:sz w:val="16"/>
                <w:szCs w:val="16"/>
              </w:rPr>
            </w:pPr>
            <w:r w:rsidRPr="002640F0">
              <w:rPr>
                <w:color w:val="000000"/>
                <w:sz w:val="16"/>
                <w:szCs w:val="16"/>
              </w:rPr>
              <w:t>-0.031</w:t>
            </w:r>
          </w:p>
        </w:tc>
        <w:tc>
          <w:tcPr>
            <w:tcW w:w="946" w:type="dxa"/>
            <w:tcBorders>
              <w:top w:val="nil"/>
              <w:left w:val="nil"/>
              <w:bottom w:val="nil"/>
              <w:right w:val="nil"/>
            </w:tcBorders>
            <w:shd w:val="clear" w:color="auto" w:fill="auto"/>
            <w:noWrap/>
            <w:vAlign w:val="center"/>
            <w:hideMark/>
          </w:tcPr>
          <w:p w14:paraId="7333FD9A" w14:textId="77777777" w:rsidR="00C65F65" w:rsidRPr="002640F0" w:rsidRDefault="00C65F65" w:rsidP="00963FE6">
            <w:pPr>
              <w:spacing w:line="360" w:lineRule="auto"/>
              <w:rPr>
                <w:color w:val="000000"/>
                <w:sz w:val="16"/>
                <w:szCs w:val="16"/>
              </w:rPr>
            </w:pPr>
            <w:r w:rsidRPr="002640F0">
              <w:rPr>
                <w:color w:val="000000"/>
                <w:sz w:val="16"/>
                <w:szCs w:val="16"/>
              </w:rPr>
              <w:t>-0.03</w:t>
            </w:r>
          </w:p>
        </w:tc>
      </w:tr>
      <w:tr w:rsidR="00C65F65" w:rsidRPr="002640F0" w14:paraId="5EAEA931"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6A9DEE1A"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47C446E4" w14:textId="77777777" w:rsidR="00C65F65" w:rsidRPr="002640F0" w:rsidRDefault="00C65F65" w:rsidP="00963FE6">
            <w:pPr>
              <w:spacing w:line="360" w:lineRule="auto"/>
              <w:rPr>
                <w:color w:val="000000"/>
                <w:sz w:val="16"/>
                <w:szCs w:val="16"/>
              </w:rPr>
            </w:pPr>
            <w:r w:rsidRPr="002640F0">
              <w:rPr>
                <w:color w:val="000000"/>
                <w:sz w:val="16"/>
                <w:szCs w:val="16"/>
              </w:rPr>
              <w:t>(0.024)</w:t>
            </w:r>
          </w:p>
        </w:tc>
        <w:tc>
          <w:tcPr>
            <w:tcW w:w="992" w:type="dxa"/>
            <w:tcBorders>
              <w:top w:val="nil"/>
              <w:left w:val="nil"/>
              <w:bottom w:val="nil"/>
              <w:right w:val="nil"/>
            </w:tcBorders>
            <w:shd w:val="clear" w:color="auto" w:fill="auto"/>
            <w:noWrap/>
            <w:vAlign w:val="center"/>
            <w:hideMark/>
          </w:tcPr>
          <w:p w14:paraId="4FE084CD" w14:textId="77777777" w:rsidR="00C65F65" w:rsidRPr="002640F0" w:rsidRDefault="00C65F65" w:rsidP="00963FE6">
            <w:pPr>
              <w:spacing w:line="360" w:lineRule="auto"/>
              <w:rPr>
                <w:color w:val="000000"/>
                <w:sz w:val="16"/>
                <w:szCs w:val="16"/>
              </w:rPr>
            </w:pPr>
            <w:r w:rsidRPr="002640F0">
              <w:rPr>
                <w:color w:val="000000"/>
                <w:sz w:val="16"/>
                <w:szCs w:val="16"/>
              </w:rPr>
              <w:t>(0.023)</w:t>
            </w:r>
          </w:p>
        </w:tc>
        <w:tc>
          <w:tcPr>
            <w:tcW w:w="992" w:type="dxa"/>
            <w:tcBorders>
              <w:top w:val="nil"/>
              <w:left w:val="single" w:sz="4" w:space="0" w:color="auto"/>
              <w:bottom w:val="nil"/>
              <w:right w:val="single" w:sz="4" w:space="0" w:color="auto"/>
            </w:tcBorders>
            <w:shd w:val="clear" w:color="auto" w:fill="auto"/>
            <w:noWrap/>
            <w:vAlign w:val="center"/>
            <w:hideMark/>
          </w:tcPr>
          <w:p w14:paraId="73537C7E" w14:textId="77777777" w:rsidR="00C65F65" w:rsidRPr="002640F0" w:rsidRDefault="00C65F65" w:rsidP="00963FE6">
            <w:pPr>
              <w:spacing w:line="360" w:lineRule="auto"/>
              <w:rPr>
                <w:color w:val="000000"/>
                <w:sz w:val="16"/>
                <w:szCs w:val="16"/>
              </w:rPr>
            </w:pPr>
            <w:r w:rsidRPr="002640F0">
              <w:rPr>
                <w:color w:val="000000"/>
                <w:sz w:val="16"/>
                <w:szCs w:val="16"/>
              </w:rPr>
              <w:t>(0.024)</w:t>
            </w:r>
          </w:p>
        </w:tc>
        <w:tc>
          <w:tcPr>
            <w:tcW w:w="992" w:type="dxa"/>
            <w:tcBorders>
              <w:top w:val="nil"/>
              <w:left w:val="nil"/>
              <w:bottom w:val="nil"/>
              <w:right w:val="nil"/>
            </w:tcBorders>
            <w:shd w:val="clear" w:color="auto" w:fill="auto"/>
            <w:noWrap/>
            <w:vAlign w:val="center"/>
            <w:hideMark/>
          </w:tcPr>
          <w:p w14:paraId="64DBEDAD" w14:textId="77777777" w:rsidR="00C65F65" w:rsidRPr="002640F0" w:rsidRDefault="00C65F65" w:rsidP="00963FE6">
            <w:pPr>
              <w:spacing w:line="360" w:lineRule="auto"/>
              <w:rPr>
                <w:color w:val="000000"/>
                <w:sz w:val="16"/>
                <w:szCs w:val="16"/>
              </w:rPr>
            </w:pPr>
            <w:r w:rsidRPr="002640F0">
              <w:rPr>
                <w:color w:val="000000"/>
                <w:sz w:val="16"/>
                <w:szCs w:val="16"/>
              </w:rPr>
              <w:t>(0.024)</w:t>
            </w:r>
          </w:p>
        </w:tc>
        <w:tc>
          <w:tcPr>
            <w:tcW w:w="993" w:type="dxa"/>
            <w:tcBorders>
              <w:top w:val="nil"/>
              <w:left w:val="single" w:sz="4" w:space="0" w:color="auto"/>
              <w:bottom w:val="nil"/>
              <w:right w:val="single" w:sz="4" w:space="0" w:color="auto"/>
            </w:tcBorders>
            <w:shd w:val="clear" w:color="auto" w:fill="auto"/>
            <w:noWrap/>
            <w:vAlign w:val="center"/>
            <w:hideMark/>
          </w:tcPr>
          <w:p w14:paraId="6439E215" w14:textId="77777777" w:rsidR="00C65F65" w:rsidRPr="002640F0" w:rsidRDefault="00C65F65" w:rsidP="00963FE6">
            <w:pPr>
              <w:spacing w:line="360" w:lineRule="auto"/>
              <w:rPr>
                <w:color w:val="000000"/>
                <w:sz w:val="16"/>
                <w:szCs w:val="16"/>
              </w:rPr>
            </w:pPr>
            <w:r w:rsidRPr="002640F0">
              <w:rPr>
                <w:color w:val="000000"/>
                <w:sz w:val="16"/>
                <w:szCs w:val="16"/>
              </w:rPr>
              <w:t>(0.024)</w:t>
            </w:r>
          </w:p>
        </w:tc>
        <w:tc>
          <w:tcPr>
            <w:tcW w:w="992" w:type="dxa"/>
            <w:tcBorders>
              <w:top w:val="nil"/>
              <w:left w:val="nil"/>
              <w:bottom w:val="nil"/>
              <w:right w:val="nil"/>
            </w:tcBorders>
            <w:shd w:val="clear" w:color="auto" w:fill="auto"/>
            <w:noWrap/>
            <w:vAlign w:val="center"/>
            <w:hideMark/>
          </w:tcPr>
          <w:p w14:paraId="1BA33079" w14:textId="77777777" w:rsidR="00C65F65" w:rsidRPr="002640F0" w:rsidRDefault="00C65F65" w:rsidP="00963FE6">
            <w:pPr>
              <w:spacing w:line="360" w:lineRule="auto"/>
              <w:rPr>
                <w:color w:val="000000"/>
                <w:sz w:val="16"/>
                <w:szCs w:val="16"/>
              </w:rPr>
            </w:pPr>
            <w:r w:rsidRPr="002640F0">
              <w:rPr>
                <w:color w:val="000000"/>
                <w:sz w:val="16"/>
                <w:szCs w:val="16"/>
              </w:rPr>
              <w:t>(0.023)</w:t>
            </w:r>
          </w:p>
        </w:tc>
        <w:tc>
          <w:tcPr>
            <w:tcW w:w="992" w:type="dxa"/>
            <w:tcBorders>
              <w:top w:val="nil"/>
              <w:left w:val="single" w:sz="4" w:space="0" w:color="auto"/>
              <w:bottom w:val="nil"/>
              <w:right w:val="single" w:sz="4" w:space="0" w:color="auto"/>
            </w:tcBorders>
            <w:shd w:val="clear" w:color="auto" w:fill="auto"/>
            <w:noWrap/>
            <w:vAlign w:val="center"/>
            <w:hideMark/>
          </w:tcPr>
          <w:p w14:paraId="5E875A90" w14:textId="77777777" w:rsidR="00C65F65" w:rsidRPr="002640F0" w:rsidRDefault="00C65F65" w:rsidP="00963FE6">
            <w:pPr>
              <w:spacing w:line="360" w:lineRule="auto"/>
              <w:rPr>
                <w:color w:val="000000"/>
                <w:sz w:val="16"/>
                <w:szCs w:val="16"/>
              </w:rPr>
            </w:pPr>
            <w:r w:rsidRPr="002640F0">
              <w:rPr>
                <w:color w:val="000000"/>
                <w:sz w:val="16"/>
                <w:szCs w:val="16"/>
              </w:rPr>
              <w:t>(0.024)</w:t>
            </w:r>
          </w:p>
        </w:tc>
        <w:tc>
          <w:tcPr>
            <w:tcW w:w="946" w:type="dxa"/>
            <w:tcBorders>
              <w:top w:val="nil"/>
              <w:left w:val="nil"/>
              <w:bottom w:val="nil"/>
              <w:right w:val="nil"/>
            </w:tcBorders>
            <w:shd w:val="clear" w:color="auto" w:fill="auto"/>
            <w:noWrap/>
            <w:vAlign w:val="center"/>
            <w:hideMark/>
          </w:tcPr>
          <w:p w14:paraId="09AA2088" w14:textId="77777777" w:rsidR="00C65F65" w:rsidRPr="002640F0" w:rsidRDefault="00C65F65" w:rsidP="00963FE6">
            <w:pPr>
              <w:spacing w:line="360" w:lineRule="auto"/>
              <w:rPr>
                <w:color w:val="000000"/>
                <w:sz w:val="16"/>
                <w:szCs w:val="16"/>
              </w:rPr>
            </w:pPr>
            <w:r w:rsidRPr="002640F0">
              <w:rPr>
                <w:color w:val="000000"/>
                <w:sz w:val="16"/>
                <w:szCs w:val="16"/>
              </w:rPr>
              <w:t>(0.024)</w:t>
            </w:r>
          </w:p>
        </w:tc>
      </w:tr>
      <w:tr w:rsidR="00C65F65" w:rsidRPr="002640F0" w14:paraId="5C29E2D4"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6D9DA7F2" w14:textId="77777777" w:rsidR="00C65F65" w:rsidRPr="002640F0" w:rsidRDefault="00C65F65" w:rsidP="00963FE6">
            <w:pPr>
              <w:spacing w:line="360" w:lineRule="auto"/>
              <w:rPr>
                <w:color w:val="000000"/>
                <w:sz w:val="16"/>
                <w:szCs w:val="16"/>
              </w:rPr>
            </w:pPr>
            <w:r w:rsidRPr="002640F0">
              <w:rPr>
                <w:color w:val="000000"/>
                <w:sz w:val="16"/>
                <w:szCs w:val="16"/>
              </w:rPr>
              <w:t>Social Capital</w:t>
            </w:r>
          </w:p>
        </w:tc>
        <w:tc>
          <w:tcPr>
            <w:tcW w:w="993" w:type="dxa"/>
            <w:tcBorders>
              <w:top w:val="nil"/>
              <w:left w:val="nil"/>
              <w:bottom w:val="nil"/>
              <w:right w:val="single" w:sz="4" w:space="0" w:color="auto"/>
            </w:tcBorders>
            <w:shd w:val="clear" w:color="auto" w:fill="auto"/>
            <w:noWrap/>
            <w:vAlign w:val="center"/>
            <w:hideMark/>
          </w:tcPr>
          <w:p w14:paraId="5440E560" w14:textId="77777777" w:rsidR="00C65F65" w:rsidRPr="002640F0" w:rsidRDefault="00C65F65" w:rsidP="00963FE6">
            <w:pPr>
              <w:spacing w:line="360" w:lineRule="auto"/>
              <w:rPr>
                <w:color w:val="000000"/>
                <w:sz w:val="16"/>
                <w:szCs w:val="16"/>
              </w:rPr>
            </w:pPr>
            <w:r w:rsidRPr="002640F0">
              <w:rPr>
                <w:color w:val="000000"/>
                <w:sz w:val="16"/>
                <w:szCs w:val="16"/>
              </w:rPr>
              <w:t>0.27*</w:t>
            </w:r>
          </w:p>
        </w:tc>
        <w:tc>
          <w:tcPr>
            <w:tcW w:w="992" w:type="dxa"/>
            <w:tcBorders>
              <w:top w:val="nil"/>
              <w:left w:val="nil"/>
              <w:bottom w:val="nil"/>
              <w:right w:val="nil"/>
            </w:tcBorders>
            <w:shd w:val="clear" w:color="auto" w:fill="auto"/>
            <w:noWrap/>
            <w:vAlign w:val="center"/>
            <w:hideMark/>
          </w:tcPr>
          <w:p w14:paraId="58AC7475" w14:textId="77777777" w:rsidR="00C65F65" w:rsidRPr="002640F0" w:rsidRDefault="00C65F65" w:rsidP="00963FE6">
            <w:pPr>
              <w:spacing w:line="360" w:lineRule="auto"/>
              <w:rPr>
                <w:color w:val="000000"/>
                <w:sz w:val="16"/>
                <w:szCs w:val="16"/>
              </w:rPr>
            </w:pPr>
            <w:r w:rsidRPr="002640F0">
              <w:rPr>
                <w:color w:val="000000"/>
                <w:sz w:val="16"/>
                <w:szCs w:val="16"/>
              </w:rPr>
              <w:t>-0.054***</w:t>
            </w:r>
          </w:p>
        </w:tc>
        <w:tc>
          <w:tcPr>
            <w:tcW w:w="992" w:type="dxa"/>
            <w:tcBorders>
              <w:top w:val="nil"/>
              <w:left w:val="single" w:sz="4" w:space="0" w:color="auto"/>
              <w:bottom w:val="nil"/>
              <w:right w:val="single" w:sz="4" w:space="0" w:color="auto"/>
            </w:tcBorders>
            <w:shd w:val="clear" w:color="auto" w:fill="auto"/>
            <w:noWrap/>
            <w:vAlign w:val="center"/>
            <w:hideMark/>
          </w:tcPr>
          <w:p w14:paraId="6AFC8B83" w14:textId="77777777" w:rsidR="00C65F65" w:rsidRPr="002640F0" w:rsidRDefault="00C65F65" w:rsidP="00963FE6">
            <w:pPr>
              <w:spacing w:line="360" w:lineRule="auto"/>
              <w:rPr>
                <w:color w:val="000000"/>
                <w:sz w:val="16"/>
                <w:szCs w:val="16"/>
              </w:rPr>
            </w:pPr>
            <w:r w:rsidRPr="002640F0">
              <w:rPr>
                <w:color w:val="000000"/>
                <w:sz w:val="16"/>
                <w:szCs w:val="16"/>
              </w:rPr>
              <w:t>0.699*</w:t>
            </w:r>
          </w:p>
        </w:tc>
        <w:tc>
          <w:tcPr>
            <w:tcW w:w="992" w:type="dxa"/>
            <w:tcBorders>
              <w:top w:val="nil"/>
              <w:left w:val="nil"/>
              <w:bottom w:val="nil"/>
              <w:right w:val="nil"/>
            </w:tcBorders>
            <w:shd w:val="clear" w:color="auto" w:fill="auto"/>
            <w:noWrap/>
            <w:vAlign w:val="center"/>
            <w:hideMark/>
          </w:tcPr>
          <w:p w14:paraId="758106B7" w14:textId="77777777" w:rsidR="00C65F65" w:rsidRPr="002640F0" w:rsidRDefault="00C65F65" w:rsidP="00963FE6">
            <w:pPr>
              <w:spacing w:line="360" w:lineRule="auto"/>
              <w:rPr>
                <w:color w:val="000000"/>
                <w:sz w:val="16"/>
                <w:szCs w:val="16"/>
              </w:rPr>
            </w:pPr>
            <w:r w:rsidRPr="002640F0">
              <w:rPr>
                <w:color w:val="000000"/>
                <w:sz w:val="16"/>
                <w:szCs w:val="16"/>
              </w:rPr>
              <w:t>0.391</w:t>
            </w:r>
          </w:p>
        </w:tc>
        <w:tc>
          <w:tcPr>
            <w:tcW w:w="993" w:type="dxa"/>
            <w:tcBorders>
              <w:top w:val="nil"/>
              <w:left w:val="single" w:sz="4" w:space="0" w:color="auto"/>
              <w:bottom w:val="nil"/>
              <w:right w:val="single" w:sz="4" w:space="0" w:color="auto"/>
            </w:tcBorders>
            <w:shd w:val="clear" w:color="auto" w:fill="auto"/>
            <w:noWrap/>
            <w:vAlign w:val="center"/>
            <w:hideMark/>
          </w:tcPr>
          <w:p w14:paraId="71EB8A7F" w14:textId="77777777" w:rsidR="00C65F65" w:rsidRPr="002640F0" w:rsidRDefault="00C65F65" w:rsidP="00963FE6">
            <w:pPr>
              <w:spacing w:line="360" w:lineRule="auto"/>
              <w:rPr>
                <w:color w:val="000000"/>
                <w:sz w:val="16"/>
                <w:szCs w:val="16"/>
              </w:rPr>
            </w:pPr>
            <w:r w:rsidRPr="002640F0">
              <w:rPr>
                <w:color w:val="000000"/>
                <w:sz w:val="16"/>
                <w:szCs w:val="16"/>
              </w:rPr>
              <w:t>0.164***</w:t>
            </w:r>
          </w:p>
        </w:tc>
        <w:tc>
          <w:tcPr>
            <w:tcW w:w="992" w:type="dxa"/>
            <w:tcBorders>
              <w:top w:val="nil"/>
              <w:left w:val="nil"/>
              <w:bottom w:val="nil"/>
              <w:right w:val="nil"/>
            </w:tcBorders>
            <w:shd w:val="clear" w:color="auto" w:fill="auto"/>
            <w:noWrap/>
            <w:vAlign w:val="center"/>
            <w:hideMark/>
          </w:tcPr>
          <w:p w14:paraId="742D1941" w14:textId="77777777" w:rsidR="00C65F65" w:rsidRPr="002640F0" w:rsidRDefault="00C65F65" w:rsidP="00963FE6">
            <w:pPr>
              <w:spacing w:line="360" w:lineRule="auto"/>
              <w:rPr>
                <w:color w:val="000000"/>
                <w:sz w:val="16"/>
                <w:szCs w:val="16"/>
              </w:rPr>
            </w:pPr>
            <w:r w:rsidRPr="002640F0">
              <w:rPr>
                <w:color w:val="000000"/>
                <w:sz w:val="16"/>
                <w:szCs w:val="16"/>
              </w:rPr>
              <w:t>0.076***</w:t>
            </w:r>
          </w:p>
        </w:tc>
        <w:tc>
          <w:tcPr>
            <w:tcW w:w="992" w:type="dxa"/>
            <w:tcBorders>
              <w:top w:val="nil"/>
              <w:left w:val="single" w:sz="4" w:space="0" w:color="auto"/>
              <w:bottom w:val="nil"/>
              <w:right w:val="single" w:sz="4" w:space="0" w:color="auto"/>
            </w:tcBorders>
            <w:shd w:val="clear" w:color="auto" w:fill="auto"/>
            <w:noWrap/>
            <w:vAlign w:val="center"/>
            <w:hideMark/>
          </w:tcPr>
          <w:p w14:paraId="012EBAD8" w14:textId="77777777" w:rsidR="00C65F65" w:rsidRPr="002640F0" w:rsidRDefault="00C65F65" w:rsidP="00963FE6">
            <w:pPr>
              <w:spacing w:line="360" w:lineRule="auto"/>
              <w:rPr>
                <w:color w:val="000000"/>
                <w:sz w:val="16"/>
                <w:szCs w:val="16"/>
              </w:rPr>
            </w:pPr>
            <w:r w:rsidRPr="002640F0">
              <w:rPr>
                <w:color w:val="000000"/>
                <w:sz w:val="16"/>
                <w:szCs w:val="16"/>
              </w:rPr>
              <w:t>0.2*</w:t>
            </w:r>
          </w:p>
        </w:tc>
        <w:tc>
          <w:tcPr>
            <w:tcW w:w="946" w:type="dxa"/>
            <w:tcBorders>
              <w:top w:val="nil"/>
              <w:left w:val="nil"/>
              <w:bottom w:val="nil"/>
              <w:right w:val="nil"/>
            </w:tcBorders>
            <w:shd w:val="clear" w:color="auto" w:fill="auto"/>
            <w:noWrap/>
            <w:vAlign w:val="center"/>
            <w:hideMark/>
          </w:tcPr>
          <w:p w14:paraId="78C2970E" w14:textId="77777777" w:rsidR="00C65F65" w:rsidRPr="002640F0" w:rsidRDefault="00C65F65" w:rsidP="00963FE6">
            <w:pPr>
              <w:spacing w:line="360" w:lineRule="auto"/>
              <w:rPr>
                <w:color w:val="000000"/>
                <w:sz w:val="16"/>
                <w:szCs w:val="16"/>
              </w:rPr>
            </w:pPr>
            <w:r w:rsidRPr="002640F0">
              <w:rPr>
                <w:color w:val="000000"/>
                <w:sz w:val="16"/>
                <w:szCs w:val="16"/>
              </w:rPr>
              <w:t>0.29†</w:t>
            </w:r>
          </w:p>
        </w:tc>
      </w:tr>
      <w:tr w:rsidR="00C65F65" w:rsidRPr="002640F0" w14:paraId="5327B9F8"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4DEFD63A"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04FA488A" w14:textId="77777777" w:rsidR="00C65F65" w:rsidRPr="002640F0" w:rsidRDefault="00C65F65" w:rsidP="00963FE6">
            <w:pPr>
              <w:spacing w:line="360" w:lineRule="auto"/>
              <w:rPr>
                <w:color w:val="000000"/>
                <w:sz w:val="16"/>
                <w:szCs w:val="16"/>
              </w:rPr>
            </w:pPr>
            <w:r w:rsidRPr="002640F0">
              <w:rPr>
                <w:color w:val="000000"/>
                <w:sz w:val="16"/>
                <w:szCs w:val="16"/>
              </w:rPr>
              <w:t>(0.114)</w:t>
            </w:r>
          </w:p>
        </w:tc>
        <w:tc>
          <w:tcPr>
            <w:tcW w:w="992" w:type="dxa"/>
            <w:tcBorders>
              <w:top w:val="nil"/>
              <w:left w:val="nil"/>
              <w:bottom w:val="nil"/>
              <w:right w:val="nil"/>
            </w:tcBorders>
            <w:shd w:val="clear" w:color="auto" w:fill="auto"/>
            <w:noWrap/>
            <w:vAlign w:val="center"/>
            <w:hideMark/>
          </w:tcPr>
          <w:p w14:paraId="10BD84F7" w14:textId="77777777" w:rsidR="00C65F65" w:rsidRPr="002640F0" w:rsidRDefault="00C65F65" w:rsidP="00963FE6">
            <w:pPr>
              <w:spacing w:line="360" w:lineRule="auto"/>
              <w:rPr>
                <w:color w:val="000000"/>
                <w:sz w:val="16"/>
                <w:szCs w:val="16"/>
              </w:rPr>
            </w:pPr>
            <w:r w:rsidRPr="002640F0">
              <w:rPr>
                <w:color w:val="000000"/>
                <w:sz w:val="16"/>
                <w:szCs w:val="16"/>
              </w:rPr>
              <w:t>(0.079)</w:t>
            </w:r>
          </w:p>
        </w:tc>
        <w:tc>
          <w:tcPr>
            <w:tcW w:w="992" w:type="dxa"/>
            <w:tcBorders>
              <w:top w:val="nil"/>
              <w:left w:val="single" w:sz="4" w:space="0" w:color="auto"/>
              <w:bottom w:val="nil"/>
              <w:right w:val="single" w:sz="4" w:space="0" w:color="auto"/>
            </w:tcBorders>
            <w:shd w:val="clear" w:color="auto" w:fill="auto"/>
            <w:noWrap/>
            <w:vAlign w:val="center"/>
            <w:hideMark/>
          </w:tcPr>
          <w:p w14:paraId="51A2BF5C" w14:textId="77777777" w:rsidR="00C65F65" w:rsidRPr="002640F0" w:rsidRDefault="00C65F65" w:rsidP="00963FE6">
            <w:pPr>
              <w:spacing w:line="360" w:lineRule="auto"/>
              <w:rPr>
                <w:color w:val="000000"/>
                <w:sz w:val="16"/>
                <w:szCs w:val="16"/>
              </w:rPr>
            </w:pPr>
            <w:r w:rsidRPr="002640F0">
              <w:rPr>
                <w:color w:val="000000"/>
                <w:sz w:val="16"/>
                <w:szCs w:val="16"/>
              </w:rPr>
              <w:t>(0.298)</w:t>
            </w:r>
          </w:p>
        </w:tc>
        <w:tc>
          <w:tcPr>
            <w:tcW w:w="992" w:type="dxa"/>
            <w:tcBorders>
              <w:top w:val="nil"/>
              <w:left w:val="nil"/>
              <w:bottom w:val="nil"/>
              <w:right w:val="nil"/>
            </w:tcBorders>
            <w:shd w:val="clear" w:color="auto" w:fill="auto"/>
            <w:noWrap/>
            <w:vAlign w:val="center"/>
            <w:hideMark/>
          </w:tcPr>
          <w:p w14:paraId="6B941F22" w14:textId="77777777" w:rsidR="00C65F65" w:rsidRPr="002640F0" w:rsidRDefault="00C65F65" w:rsidP="00963FE6">
            <w:pPr>
              <w:spacing w:line="360" w:lineRule="auto"/>
              <w:rPr>
                <w:color w:val="000000"/>
                <w:sz w:val="16"/>
                <w:szCs w:val="16"/>
              </w:rPr>
            </w:pPr>
            <w:r w:rsidRPr="002640F0">
              <w:rPr>
                <w:color w:val="000000"/>
                <w:sz w:val="16"/>
                <w:szCs w:val="16"/>
              </w:rPr>
              <w:t>(0.501)</w:t>
            </w:r>
          </w:p>
        </w:tc>
        <w:tc>
          <w:tcPr>
            <w:tcW w:w="993" w:type="dxa"/>
            <w:tcBorders>
              <w:top w:val="nil"/>
              <w:left w:val="single" w:sz="4" w:space="0" w:color="auto"/>
              <w:bottom w:val="nil"/>
              <w:right w:val="single" w:sz="4" w:space="0" w:color="auto"/>
            </w:tcBorders>
            <w:shd w:val="clear" w:color="auto" w:fill="auto"/>
            <w:noWrap/>
            <w:vAlign w:val="center"/>
            <w:hideMark/>
          </w:tcPr>
          <w:p w14:paraId="2C7B5F14" w14:textId="77777777" w:rsidR="00C65F65" w:rsidRPr="002640F0" w:rsidRDefault="00C65F65" w:rsidP="00963FE6">
            <w:pPr>
              <w:spacing w:line="360" w:lineRule="auto"/>
              <w:rPr>
                <w:color w:val="000000"/>
                <w:sz w:val="16"/>
                <w:szCs w:val="16"/>
              </w:rPr>
            </w:pPr>
            <w:r w:rsidRPr="002640F0">
              <w:rPr>
                <w:color w:val="000000"/>
                <w:sz w:val="16"/>
                <w:szCs w:val="16"/>
              </w:rPr>
              <w:t>(0.031)</w:t>
            </w:r>
          </w:p>
        </w:tc>
        <w:tc>
          <w:tcPr>
            <w:tcW w:w="992" w:type="dxa"/>
            <w:tcBorders>
              <w:top w:val="nil"/>
              <w:left w:val="nil"/>
              <w:bottom w:val="nil"/>
              <w:right w:val="nil"/>
            </w:tcBorders>
            <w:shd w:val="clear" w:color="auto" w:fill="auto"/>
            <w:noWrap/>
            <w:vAlign w:val="center"/>
            <w:hideMark/>
          </w:tcPr>
          <w:p w14:paraId="13FB422F" w14:textId="77777777" w:rsidR="00C65F65" w:rsidRPr="002640F0" w:rsidRDefault="00C65F65" w:rsidP="00963FE6">
            <w:pPr>
              <w:spacing w:line="360" w:lineRule="auto"/>
              <w:rPr>
                <w:color w:val="000000"/>
                <w:sz w:val="16"/>
                <w:szCs w:val="16"/>
              </w:rPr>
            </w:pPr>
            <w:r w:rsidRPr="002640F0">
              <w:rPr>
                <w:color w:val="000000"/>
                <w:sz w:val="16"/>
                <w:szCs w:val="16"/>
              </w:rPr>
              <w:t>(0.023)</w:t>
            </w:r>
          </w:p>
        </w:tc>
        <w:tc>
          <w:tcPr>
            <w:tcW w:w="992" w:type="dxa"/>
            <w:tcBorders>
              <w:top w:val="nil"/>
              <w:left w:val="single" w:sz="4" w:space="0" w:color="auto"/>
              <w:bottom w:val="nil"/>
              <w:right w:val="single" w:sz="4" w:space="0" w:color="auto"/>
            </w:tcBorders>
            <w:shd w:val="clear" w:color="auto" w:fill="auto"/>
            <w:noWrap/>
            <w:vAlign w:val="center"/>
            <w:hideMark/>
          </w:tcPr>
          <w:p w14:paraId="2926B63B" w14:textId="77777777" w:rsidR="00C65F65" w:rsidRPr="002640F0" w:rsidRDefault="00C65F65" w:rsidP="00963FE6">
            <w:pPr>
              <w:spacing w:line="360" w:lineRule="auto"/>
              <w:rPr>
                <w:color w:val="000000"/>
                <w:sz w:val="16"/>
                <w:szCs w:val="16"/>
              </w:rPr>
            </w:pPr>
            <w:r w:rsidRPr="002640F0">
              <w:rPr>
                <w:color w:val="000000"/>
                <w:sz w:val="16"/>
                <w:szCs w:val="16"/>
              </w:rPr>
              <w:t>(0.096)</w:t>
            </w:r>
          </w:p>
        </w:tc>
        <w:tc>
          <w:tcPr>
            <w:tcW w:w="946" w:type="dxa"/>
            <w:tcBorders>
              <w:top w:val="nil"/>
              <w:left w:val="nil"/>
              <w:bottom w:val="nil"/>
              <w:right w:val="nil"/>
            </w:tcBorders>
            <w:shd w:val="clear" w:color="auto" w:fill="auto"/>
            <w:noWrap/>
            <w:vAlign w:val="center"/>
            <w:hideMark/>
          </w:tcPr>
          <w:p w14:paraId="4D29AEE7" w14:textId="77777777" w:rsidR="00C65F65" w:rsidRPr="002640F0" w:rsidRDefault="00C65F65" w:rsidP="00963FE6">
            <w:pPr>
              <w:spacing w:line="360" w:lineRule="auto"/>
              <w:rPr>
                <w:color w:val="000000"/>
                <w:sz w:val="16"/>
                <w:szCs w:val="16"/>
              </w:rPr>
            </w:pPr>
            <w:r w:rsidRPr="002640F0">
              <w:rPr>
                <w:color w:val="000000"/>
                <w:sz w:val="16"/>
                <w:szCs w:val="16"/>
              </w:rPr>
              <w:t>(0.164)</w:t>
            </w:r>
          </w:p>
        </w:tc>
      </w:tr>
      <w:tr w:rsidR="00C65F65" w:rsidRPr="002640F0" w14:paraId="7AA788FA"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36164812" w14:textId="77777777" w:rsidR="00C65F65" w:rsidRPr="002640F0" w:rsidRDefault="00C65F65" w:rsidP="00963FE6">
            <w:pPr>
              <w:spacing w:line="360" w:lineRule="auto"/>
              <w:rPr>
                <w:color w:val="000000"/>
                <w:sz w:val="16"/>
                <w:szCs w:val="16"/>
              </w:rPr>
            </w:pPr>
            <w:r w:rsidRPr="002640F0">
              <w:rPr>
                <w:color w:val="000000"/>
                <w:sz w:val="16"/>
                <w:szCs w:val="16"/>
              </w:rPr>
              <w:t>Employment change 1980-2016</w:t>
            </w:r>
          </w:p>
        </w:tc>
        <w:tc>
          <w:tcPr>
            <w:tcW w:w="993" w:type="dxa"/>
            <w:tcBorders>
              <w:top w:val="nil"/>
              <w:left w:val="nil"/>
              <w:bottom w:val="nil"/>
              <w:right w:val="single" w:sz="4" w:space="0" w:color="auto"/>
            </w:tcBorders>
            <w:shd w:val="clear" w:color="auto" w:fill="auto"/>
            <w:noWrap/>
            <w:vAlign w:val="center"/>
            <w:hideMark/>
          </w:tcPr>
          <w:p w14:paraId="0FD7A060" w14:textId="77777777" w:rsidR="00C65F65" w:rsidRPr="002640F0" w:rsidRDefault="00C65F65" w:rsidP="00963FE6">
            <w:pPr>
              <w:spacing w:line="360" w:lineRule="auto"/>
              <w:rPr>
                <w:color w:val="000000"/>
                <w:sz w:val="16"/>
                <w:szCs w:val="16"/>
              </w:rPr>
            </w:pPr>
            <w:r w:rsidRPr="002640F0">
              <w:rPr>
                <w:color w:val="000000"/>
                <w:sz w:val="16"/>
                <w:szCs w:val="16"/>
              </w:rPr>
              <w:t>-1.279***</w:t>
            </w:r>
          </w:p>
        </w:tc>
        <w:tc>
          <w:tcPr>
            <w:tcW w:w="992" w:type="dxa"/>
            <w:tcBorders>
              <w:top w:val="nil"/>
              <w:left w:val="nil"/>
              <w:bottom w:val="nil"/>
              <w:right w:val="nil"/>
            </w:tcBorders>
            <w:shd w:val="clear" w:color="auto" w:fill="auto"/>
            <w:noWrap/>
            <w:vAlign w:val="center"/>
            <w:hideMark/>
          </w:tcPr>
          <w:p w14:paraId="5E304170"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7C4B5939"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1AAE35A" w14:textId="77777777" w:rsidR="00C65F65" w:rsidRPr="002640F0" w:rsidRDefault="00C65F65" w:rsidP="00963FE6">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43E0F971" w14:textId="77777777" w:rsidR="00C65F65" w:rsidRPr="002640F0" w:rsidRDefault="00C65F65" w:rsidP="00963FE6">
            <w:pPr>
              <w:spacing w:line="360" w:lineRule="auto"/>
              <w:rPr>
                <w:color w:val="000000"/>
                <w:sz w:val="16"/>
                <w:szCs w:val="16"/>
              </w:rPr>
            </w:pPr>
            <w:r w:rsidRPr="002640F0">
              <w:rPr>
                <w:color w:val="000000"/>
                <w:sz w:val="16"/>
                <w:szCs w:val="16"/>
              </w:rPr>
              <w:t>-0.16</w:t>
            </w:r>
          </w:p>
        </w:tc>
        <w:tc>
          <w:tcPr>
            <w:tcW w:w="992" w:type="dxa"/>
            <w:tcBorders>
              <w:top w:val="nil"/>
              <w:left w:val="nil"/>
              <w:bottom w:val="nil"/>
              <w:right w:val="nil"/>
            </w:tcBorders>
            <w:shd w:val="clear" w:color="auto" w:fill="auto"/>
            <w:noWrap/>
            <w:vAlign w:val="center"/>
            <w:hideMark/>
          </w:tcPr>
          <w:p w14:paraId="28CE46BC"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C7C563E"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190547FE" w14:textId="77777777" w:rsidR="00C65F65" w:rsidRPr="002640F0" w:rsidRDefault="00C65F65" w:rsidP="00963FE6">
            <w:pPr>
              <w:spacing w:line="360" w:lineRule="auto"/>
              <w:rPr>
                <w:color w:val="000000"/>
                <w:sz w:val="16"/>
                <w:szCs w:val="16"/>
              </w:rPr>
            </w:pPr>
          </w:p>
        </w:tc>
      </w:tr>
      <w:tr w:rsidR="00C65F65" w:rsidRPr="002640F0" w14:paraId="795DD1F3"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083ED762"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6DD9881D" w14:textId="77777777" w:rsidR="00C65F65" w:rsidRPr="002640F0" w:rsidRDefault="00C65F65" w:rsidP="00963FE6">
            <w:pPr>
              <w:spacing w:line="360" w:lineRule="auto"/>
              <w:rPr>
                <w:color w:val="000000"/>
                <w:sz w:val="16"/>
                <w:szCs w:val="16"/>
              </w:rPr>
            </w:pPr>
            <w:r w:rsidRPr="002640F0">
              <w:rPr>
                <w:color w:val="000000"/>
                <w:sz w:val="16"/>
                <w:szCs w:val="16"/>
              </w:rPr>
              <w:t>(0.266)</w:t>
            </w:r>
          </w:p>
        </w:tc>
        <w:tc>
          <w:tcPr>
            <w:tcW w:w="992" w:type="dxa"/>
            <w:tcBorders>
              <w:top w:val="nil"/>
              <w:left w:val="nil"/>
              <w:bottom w:val="nil"/>
              <w:right w:val="nil"/>
            </w:tcBorders>
            <w:shd w:val="clear" w:color="auto" w:fill="auto"/>
            <w:noWrap/>
            <w:vAlign w:val="center"/>
            <w:hideMark/>
          </w:tcPr>
          <w:p w14:paraId="4D47C59B"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5574BBED"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A5A4D29" w14:textId="77777777" w:rsidR="00C65F65" w:rsidRPr="002640F0" w:rsidRDefault="00C65F65" w:rsidP="00963FE6">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754F0478" w14:textId="77777777" w:rsidR="00C65F65" w:rsidRPr="002640F0" w:rsidRDefault="00C65F65" w:rsidP="00963FE6">
            <w:pPr>
              <w:spacing w:line="360" w:lineRule="auto"/>
              <w:rPr>
                <w:color w:val="000000"/>
                <w:sz w:val="16"/>
                <w:szCs w:val="16"/>
              </w:rPr>
            </w:pPr>
            <w:r w:rsidRPr="002640F0">
              <w:rPr>
                <w:color w:val="000000"/>
                <w:sz w:val="16"/>
                <w:szCs w:val="16"/>
              </w:rPr>
              <w:t>(0.316)</w:t>
            </w:r>
          </w:p>
        </w:tc>
        <w:tc>
          <w:tcPr>
            <w:tcW w:w="992" w:type="dxa"/>
            <w:tcBorders>
              <w:top w:val="nil"/>
              <w:left w:val="nil"/>
              <w:bottom w:val="nil"/>
              <w:right w:val="nil"/>
            </w:tcBorders>
            <w:shd w:val="clear" w:color="auto" w:fill="auto"/>
            <w:noWrap/>
            <w:vAlign w:val="center"/>
            <w:hideMark/>
          </w:tcPr>
          <w:p w14:paraId="736B630E"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79C40CD7"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712D7E93" w14:textId="77777777" w:rsidR="00C65F65" w:rsidRPr="002640F0" w:rsidRDefault="00C65F65" w:rsidP="00963FE6">
            <w:pPr>
              <w:spacing w:line="360" w:lineRule="auto"/>
              <w:rPr>
                <w:color w:val="000000"/>
                <w:sz w:val="16"/>
                <w:szCs w:val="16"/>
              </w:rPr>
            </w:pPr>
          </w:p>
        </w:tc>
      </w:tr>
      <w:tr w:rsidR="00C65F65" w:rsidRPr="002640F0" w14:paraId="2D299D0B"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1F4C3D8F" w14:textId="77777777" w:rsidR="00C65F65" w:rsidRPr="002640F0" w:rsidRDefault="00C65F65" w:rsidP="00963FE6">
            <w:pPr>
              <w:spacing w:line="360" w:lineRule="auto"/>
              <w:rPr>
                <w:color w:val="000000"/>
                <w:sz w:val="16"/>
                <w:szCs w:val="16"/>
              </w:rPr>
            </w:pPr>
            <w:r w:rsidRPr="002640F0">
              <w:rPr>
                <w:color w:val="000000"/>
                <w:sz w:val="16"/>
                <w:szCs w:val="16"/>
              </w:rPr>
              <w:t>Population change 1980-2016</w:t>
            </w:r>
          </w:p>
        </w:tc>
        <w:tc>
          <w:tcPr>
            <w:tcW w:w="993" w:type="dxa"/>
            <w:tcBorders>
              <w:top w:val="nil"/>
              <w:left w:val="nil"/>
              <w:bottom w:val="nil"/>
              <w:right w:val="single" w:sz="4" w:space="0" w:color="auto"/>
            </w:tcBorders>
            <w:shd w:val="clear" w:color="auto" w:fill="auto"/>
            <w:noWrap/>
            <w:vAlign w:val="center"/>
            <w:hideMark/>
          </w:tcPr>
          <w:p w14:paraId="4AE2482D"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5F7CD26" w14:textId="77777777" w:rsidR="00C65F65" w:rsidRPr="002640F0" w:rsidRDefault="00C65F65" w:rsidP="00963FE6">
            <w:pPr>
              <w:spacing w:line="360" w:lineRule="auto"/>
              <w:rPr>
                <w:color w:val="000000"/>
                <w:sz w:val="16"/>
                <w:szCs w:val="16"/>
              </w:rPr>
            </w:pPr>
            <w:r w:rsidRPr="002640F0">
              <w:rPr>
                <w:color w:val="000000"/>
                <w:sz w:val="16"/>
                <w:szCs w:val="16"/>
              </w:rPr>
              <w:t>-1.883</w:t>
            </w:r>
          </w:p>
        </w:tc>
        <w:tc>
          <w:tcPr>
            <w:tcW w:w="992" w:type="dxa"/>
            <w:tcBorders>
              <w:top w:val="nil"/>
              <w:left w:val="single" w:sz="4" w:space="0" w:color="auto"/>
              <w:bottom w:val="nil"/>
              <w:right w:val="single" w:sz="4" w:space="0" w:color="auto"/>
            </w:tcBorders>
            <w:shd w:val="clear" w:color="auto" w:fill="auto"/>
            <w:noWrap/>
            <w:vAlign w:val="center"/>
            <w:hideMark/>
          </w:tcPr>
          <w:p w14:paraId="6E860CBC"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7A371A6" w14:textId="77777777" w:rsidR="00C65F65" w:rsidRPr="002640F0" w:rsidRDefault="00C65F65" w:rsidP="00963FE6">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444BAF9E"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69D10B9" w14:textId="77777777" w:rsidR="00C65F65" w:rsidRPr="002640F0" w:rsidRDefault="00C65F65" w:rsidP="00963FE6">
            <w:pPr>
              <w:spacing w:line="360" w:lineRule="auto"/>
              <w:rPr>
                <w:color w:val="000000"/>
                <w:sz w:val="16"/>
                <w:szCs w:val="16"/>
              </w:rPr>
            </w:pPr>
            <w:r w:rsidRPr="002640F0">
              <w:rPr>
                <w:color w:val="000000"/>
                <w:sz w:val="16"/>
                <w:szCs w:val="16"/>
              </w:rPr>
              <w:t>-1.531***</w:t>
            </w:r>
          </w:p>
        </w:tc>
        <w:tc>
          <w:tcPr>
            <w:tcW w:w="992" w:type="dxa"/>
            <w:tcBorders>
              <w:top w:val="nil"/>
              <w:left w:val="single" w:sz="4" w:space="0" w:color="auto"/>
              <w:bottom w:val="nil"/>
              <w:right w:val="single" w:sz="4" w:space="0" w:color="auto"/>
            </w:tcBorders>
            <w:shd w:val="clear" w:color="auto" w:fill="auto"/>
            <w:noWrap/>
            <w:vAlign w:val="center"/>
            <w:hideMark/>
          </w:tcPr>
          <w:p w14:paraId="72975841"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3321A7A8" w14:textId="77777777" w:rsidR="00C65F65" w:rsidRPr="002640F0" w:rsidRDefault="00C65F65" w:rsidP="00963FE6">
            <w:pPr>
              <w:spacing w:line="360" w:lineRule="auto"/>
              <w:rPr>
                <w:color w:val="000000"/>
                <w:sz w:val="16"/>
                <w:szCs w:val="16"/>
              </w:rPr>
            </w:pPr>
          </w:p>
        </w:tc>
      </w:tr>
      <w:tr w:rsidR="00C65F65" w:rsidRPr="002640F0" w14:paraId="6A394497"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307A6DA3"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63CCDA5C"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4E1D496" w14:textId="77777777" w:rsidR="00C65F65" w:rsidRPr="002640F0" w:rsidRDefault="00C65F65" w:rsidP="00963FE6">
            <w:pPr>
              <w:spacing w:line="360" w:lineRule="auto"/>
              <w:rPr>
                <w:color w:val="000000"/>
                <w:sz w:val="16"/>
                <w:szCs w:val="16"/>
              </w:rPr>
            </w:pPr>
            <w:r w:rsidRPr="002640F0">
              <w:rPr>
                <w:color w:val="000000"/>
                <w:sz w:val="16"/>
                <w:szCs w:val="16"/>
              </w:rPr>
              <w:t>(0.133)</w:t>
            </w:r>
          </w:p>
        </w:tc>
        <w:tc>
          <w:tcPr>
            <w:tcW w:w="992" w:type="dxa"/>
            <w:tcBorders>
              <w:top w:val="nil"/>
              <w:left w:val="single" w:sz="4" w:space="0" w:color="auto"/>
              <w:bottom w:val="nil"/>
              <w:right w:val="single" w:sz="4" w:space="0" w:color="auto"/>
            </w:tcBorders>
            <w:shd w:val="clear" w:color="auto" w:fill="auto"/>
            <w:noWrap/>
            <w:vAlign w:val="center"/>
            <w:hideMark/>
          </w:tcPr>
          <w:p w14:paraId="26A55E2D"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11ABC77" w14:textId="77777777" w:rsidR="00C65F65" w:rsidRPr="002640F0" w:rsidRDefault="00C65F65" w:rsidP="00963FE6">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69BCEC15"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0FB9CD14" w14:textId="77777777" w:rsidR="00C65F65" w:rsidRPr="002640F0" w:rsidRDefault="00C65F65" w:rsidP="00963FE6">
            <w:pPr>
              <w:spacing w:line="360" w:lineRule="auto"/>
              <w:rPr>
                <w:color w:val="000000"/>
                <w:sz w:val="16"/>
                <w:szCs w:val="16"/>
              </w:rPr>
            </w:pPr>
            <w:r w:rsidRPr="002640F0">
              <w:rPr>
                <w:color w:val="000000"/>
                <w:sz w:val="16"/>
                <w:szCs w:val="16"/>
              </w:rPr>
              <w:t>(0.156)</w:t>
            </w:r>
          </w:p>
        </w:tc>
        <w:tc>
          <w:tcPr>
            <w:tcW w:w="992" w:type="dxa"/>
            <w:tcBorders>
              <w:top w:val="nil"/>
              <w:left w:val="single" w:sz="4" w:space="0" w:color="auto"/>
              <w:bottom w:val="nil"/>
              <w:right w:val="single" w:sz="4" w:space="0" w:color="auto"/>
            </w:tcBorders>
            <w:shd w:val="clear" w:color="auto" w:fill="auto"/>
            <w:noWrap/>
            <w:vAlign w:val="center"/>
            <w:hideMark/>
          </w:tcPr>
          <w:p w14:paraId="65FD3DDF"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3F3B8A66" w14:textId="77777777" w:rsidR="00C65F65" w:rsidRPr="002640F0" w:rsidRDefault="00C65F65" w:rsidP="00963FE6">
            <w:pPr>
              <w:spacing w:line="360" w:lineRule="auto"/>
              <w:rPr>
                <w:color w:val="000000"/>
                <w:sz w:val="16"/>
                <w:szCs w:val="16"/>
              </w:rPr>
            </w:pPr>
          </w:p>
        </w:tc>
      </w:tr>
      <w:tr w:rsidR="00C65F65" w:rsidRPr="002640F0" w14:paraId="48B087BD"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32095762" w14:textId="77777777" w:rsidR="00C65F65" w:rsidRPr="002640F0" w:rsidRDefault="00C65F65" w:rsidP="00963FE6">
            <w:pPr>
              <w:spacing w:line="360" w:lineRule="auto"/>
              <w:rPr>
                <w:color w:val="000000"/>
                <w:sz w:val="16"/>
                <w:szCs w:val="16"/>
              </w:rPr>
            </w:pPr>
            <w:r w:rsidRPr="002640F0">
              <w:rPr>
                <w:color w:val="000000"/>
                <w:sz w:val="16"/>
                <w:szCs w:val="16"/>
              </w:rPr>
              <w:t>Average earnings per job change 1980-2016</w:t>
            </w:r>
          </w:p>
        </w:tc>
        <w:tc>
          <w:tcPr>
            <w:tcW w:w="993" w:type="dxa"/>
            <w:tcBorders>
              <w:top w:val="nil"/>
              <w:left w:val="nil"/>
              <w:bottom w:val="nil"/>
              <w:right w:val="single" w:sz="4" w:space="0" w:color="auto"/>
            </w:tcBorders>
            <w:shd w:val="clear" w:color="auto" w:fill="auto"/>
            <w:noWrap/>
            <w:vAlign w:val="center"/>
            <w:hideMark/>
          </w:tcPr>
          <w:p w14:paraId="2B6A0E1D"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EAC3B44"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506A532E" w14:textId="77777777" w:rsidR="00C65F65" w:rsidRPr="002640F0" w:rsidRDefault="00C65F65" w:rsidP="00963FE6">
            <w:pPr>
              <w:spacing w:line="360" w:lineRule="auto"/>
              <w:rPr>
                <w:color w:val="000000"/>
                <w:sz w:val="16"/>
                <w:szCs w:val="16"/>
              </w:rPr>
            </w:pPr>
            <w:r w:rsidRPr="002640F0">
              <w:rPr>
                <w:color w:val="000000"/>
                <w:sz w:val="16"/>
                <w:szCs w:val="16"/>
              </w:rPr>
              <w:t>0.313</w:t>
            </w:r>
          </w:p>
        </w:tc>
        <w:tc>
          <w:tcPr>
            <w:tcW w:w="992" w:type="dxa"/>
            <w:tcBorders>
              <w:top w:val="nil"/>
              <w:left w:val="nil"/>
              <w:bottom w:val="nil"/>
              <w:right w:val="nil"/>
            </w:tcBorders>
            <w:shd w:val="clear" w:color="auto" w:fill="auto"/>
            <w:noWrap/>
            <w:vAlign w:val="center"/>
            <w:hideMark/>
          </w:tcPr>
          <w:p w14:paraId="1A05DD63" w14:textId="77777777" w:rsidR="00C65F65" w:rsidRPr="002640F0" w:rsidRDefault="00C65F65" w:rsidP="00963FE6">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6E0AD1FD"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026CB80"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5B59B940" w14:textId="77777777" w:rsidR="00C65F65" w:rsidRPr="002640F0" w:rsidRDefault="00C65F65" w:rsidP="00963FE6">
            <w:pPr>
              <w:spacing w:line="360" w:lineRule="auto"/>
              <w:rPr>
                <w:color w:val="000000"/>
                <w:sz w:val="16"/>
                <w:szCs w:val="16"/>
              </w:rPr>
            </w:pPr>
            <w:r w:rsidRPr="002640F0">
              <w:rPr>
                <w:color w:val="000000"/>
                <w:sz w:val="16"/>
                <w:szCs w:val="16"/>
              </w:rPr>
              <w:t>0.292</w:t>
            </w:r>
          </w:p>
        </w:tc>
        <w:tc>
          <w:tcPr>
            <w:tcW w:w="946" w:type="dxa"/>
            <w:tcBorders>
              <w:top w:val="nil"/>
              <w:left w:val="nil"/>
              <w:bottom w:val="nil"/>
              <w:right w:val="nil"/>
            </w:tcBorders>
            <w:shd w:val="clear" w:color="auto" w:fill="auto"/>
            <w:noWrap/>
            <w:vAlign w:val="center"/>
            <w:hideMark/>
          </w:tcPr>
          <w:p w14:paraId="1C24BE98" w14:textId="77777777" w:rsidR="00C65F65" w:rsidRPr="002640F0" w:rsidRDefault="00C65F65" w:rsidP="00963FE6">
            <w:pPr>
              <w:spacing w:line="360" w:lineRule="auto"/>
              <w:rPr>
                <w:color w:val="000000"/>
                <w:sz w:val="16"/>
                <w:szCs w:val="16"/>
              </w:rPr>
            </w:pPr>
          </w:p>
        </w:tc>
      </w:tr>
      <w:tr w:rsidR="00C65F65" w:rsidRPr="002640F0" w14:paraId="43BBB86C"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3754322E"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3415E45B"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6E64223"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A8412B5" w14:textId="77777777" w:rsidR="00C65F65" w:rsidRPr="002640F0" w:rsidRDefault="00C65F65" w:rsidP="00963FE6">
            <w:pPr>
              <w:spacing w:line="360" w:lineRule="auto"/>
              <w:rPr>
                <w:color w:val="000000"/>
                <w:sz w:val="16"/>
                <w:szCs w:val="16"/>
              </w:rPr>
            </w:pPr>
            <w:r w:rsidRPr="002640F0">
              <w:rPr>
                <w:color w:val="000000"/>
                <w:sz w:val="16"/>
                <w:szCs w:val="16"/>
              </w:rPr>
              <w:t>(0.203)</w:t>
            </w:r>
          </w:p>
        </w:tc>
        <w:tc>
          <w:tcPr>
            <w:tcW w:w="992" w:type="dxa"/>
            <w:tcBorders>
              <w:top w:val="nil"/>
              <w:left w:val="nil"/>
              <w:bottom w:val="nil"/>
              <w:right w:val="nil"/>
            </w:tcBorders>
            <w:shd w:val="clear" w:color="auto" w:fill="auto"/>
            <w:noWrap/>
            <w:vAlign w:val="center"/>
            <w:hideMark/>
          </w:tcPr>
          <w:p w14:paraId="07CE6301" w14:textId="77777777" w:rsidR="00C65F65" w:rsidRPr="002640F0" w:rsidRDefault="00C65F65" w:rsidP="00963FE6">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13B8C826"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2E328C8"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FA0455D" w14:textId="77777777" w:rsidR="00C65F65" w:rsidRPr="002640F0" w:rsidRDefault="00C65F65" w:rsidP="00963FE6">
            <w:pPr>
              <w:spacing w:line="360" w:lineRule="auto"/>
              <w:rPr>
                <w:color w:val="000000"/>
                <w:sz w:val="16"/>
                <w:szCs w:val="16"/>
              </w:rPr>
            </w:pPr>
            <w:r w:rsidRPr="002640F0">
              <w:rPr>
                <w:color w:val="000000"/>
                <w:sz w:val="16"/>
                <w:szCs w:val="16"/>
              </w:rPr>
              <w:t>(0.213)</w:t>
            </w:r>
          </w:p>
        </w:tc>
        <w:tc>
          <w:tcPr>
            <w:tcW w:w="946" w:type="dxa"/>
            <w:tcBorders>
              <w:top w:val="nil"/>
              <w:left w:val="nil"/>
              <w:bottom w:val="nil"/>
              <w:right w:val="nil"/>
            </w:tcBorders>
            <w:shd w:val="clear" w:color="auto" w:fill="auto"/>
            <w:noWrap/>
            <w:vAlign w:val="center"/>
            <w:hideMark/>
          </w:tcPr>
          <w:p w14:paraId="5291F047" w14:textId="77777777" w:rsidR="00C65F65" w:rsidRPr="002640F0" w:rsidRDefault="00C65F65" w:rsidP="00963FE6">
            <w:pPr>
              <w:spacing w:line="360" w:lineRule="auto"/>
              <w:rPr>
                <w:color w:val="000000"/>
                <w:sz w:val="16"/>
                <w:szCs w:val="16"/>
              </w:rPr>
            </w:pPr>
          </w:p>
        </w:tc>
      </w:tr>
      <w:tr w:rsidR="00C65F65" w:rsidRPr="002640F0" w14:paraId="3D80592B"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139EDEE7" w14:textId="77777777" w:rsidR="00C65F65" w:rsidRPr="002640F0" w:rsidRDefault="00C65F65" w:rsidP="00963FE6">
            <w:pPr>
              <w:spacing w:line="360" w:lineRule="auto"/>
              <w:rPr>
                <w:color w:val="000000"/>
                <w:sz w:val="16"/>
                <w:szCs w:val="16"/>
              </w:rPr>
            </w:pPr>
            <w:r w:rsidRPr="002640F0">
              <w:rPr>
                <w:color w:val="000000"/>
                <w:sz w:val="16"/>
                <w:szCs w:val="16"/>
              </w:rPr>
              <w:lastRenderedPageBreak/>
              <w:t>Average wages and salaries change 1980 2017</w:t>
            </w:r>
          </w:p>
        </w:tc>
        <w:tc>
          <w:tcPr>
            <w:tcW w:w="993" w:type="dxa"/>
            <w:tcBorders>
              <w:top w:val="nil"/>
              <w:left w:val="nil"/>
              <w:bottom w:val="nil"/>
              <w:right w:val="single" w:sz="4" w:space="0" w:color="auto"/>
            </w:tcBorders>
            <w:shd w:val="clear" w:color="auto" w:fill="auto"/>
            <w:noWrap/>
            <w:vAlign w:val="center"/>
            <w:hideMark/>
          </w:tcPr>
          <w:p w14:paraId="50DA0B53"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57F14CF6"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5F226317"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5404E82" w14:textId="77777777" w:rsidR="00C65F65" w:rsidRPr="002640F0" w:rsidRDefault="00C65F65" w:rsidP="00963FE6">
            <w:pPr>
              <w:spacing w:line="360" w:lineRule="auto"/>
              <w:rPr>
                <w:color w:val="000000"/>
                <w:sz w:val="16"/>
                <w:szCs w:val="16"/>
              </w:rPr>
            </w:pPr>
            <w:r w:rsidRPr="002640F0">
              <w:rPr>
                <w:color w:val="000000"/>
                <w:sz w:val="16"/>
                <w:szCs w:val="16"/>
              </w:rPr>
              <w:t>-0.643*</w:t>
            </w:r>
          </w:p>
        </w:tc>
        <w:tc>
          <w:tcPr>
            <w:tcW w:w="993" w:type="dxa"/>
            <w:tcBorders>
              <w:top w:val="nil"/>
              <w:left w:val="single" w:sz="4" w:space="0" w:color="auto"/>
              <w:bottom w:val="nil"/>
              <w:right w:val="single" w:sz="4" w:space="0" w:color="auto"/>
            </w:tcBorders>
            <w:shd w:val="clear" w:color="auto" w:fill="auto"/>
            <w:noWrap/>
            <w:vAlign w:val="center"/>
            <w:hideMark/>
          </w:tcPr>
          <w:p w14:paraId="4F10B34F"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EBBAE9F"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126EA33"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1CF3513D" w14:textId="77777777" w:rsidR="00C65F65" w:rsidRPr="002640F0" w:rsidRDefault="00C65F65" w:rsidP="00963FE6">
            <w:pPr>
              <w:spacing w:line="360" w:lineRule="auto"/>
              <w:rPr>
                <w:color w:val="000000"/>
                <w:sz w:val="16"/>
                <w:szCs w:val="16"/>
              </w:rPr>
            </w:pPr>
            <w:r w:rsidRPr="002640F0">
              <w:rPr>
                <w:color w:val="000000"/>
                <w:sz w:val="16"/>
                <w:szCs w:val="16"/>
              </w:rPr>
              <w:t>-0.293</w:t>
            </w:r>
          </w:p>
        </w:tc>
      </w:tr>
      <w:tr w:rsidR="00C65F65" w:rsidRPr="002640F0" w14:paraId="5D331B4C"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7FE98F73"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3E311DE5"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D54C26A"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37B34FC0"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5073A29" w14:textId="77777777" w:rsidR="00C65F65" w:rsidRPr="002640F0" w:rsidRDefault="00C65F65" w:rsidP="00963FE6">
            <w:pPr>
              <w:spacing w:line="360" w:lineRule="auto"/>
              <w:rPr>
                <w:color w:val="000000"/>
                <w:sz w:val="16"/>
                <w:szCs w:val="16"/>
              </w:rPr>
            </w:pPr>
            <w:r w:rsidRPr="002640F0">
              <w:rPr>
                <w:color w:val="000000"/>
                <w:sz w:val="16"/>
                <w:szCs w:val="16"/>
              </w:rPr>
              <w:t>(0.307)</w:t>
            </w:r>
          </w:p>
        </w:tc>
        <w:tc>
          <w:tcPr>
            <w:tcW w:w="993" w:type="dxa"/>
            <w:tcBorders>
              <w:top w:val="nil"/>
              <w:left w:val="single" w:sz="4" w:space="0" w:color="auto"/>
              <w:bottom w:val="nil"/>
              <w:right w:val="single" w:sz="4" w:space="0" w:color="auto"/>
            </w:tcBorders>
            <w:shd w:val="clear" w:color="auto" w:fill="auto"/>
            <w:noWrap/>
            <w:vAlign w:val="center"/>
            <w:hideMark/>
          </w:tcPr>
          <w:p w14:paraId="314F26B0"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48C0814"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B1EAE72"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73173AAE" w14:textId="77777777" w:rsidR="00C65F65" w:rsidRPr="002640F0" w:rsidRDefault="00C65F65" w:rsidP="00963FE6">
            <w:pPr>
              <w:spacing w:line="360" w:lineRule="auto"/>
              <w:rPr>
                <w:color w:val="000000"/>
                <w:sz w:val="16"/>
                <w:szCs w:val="16"/>
              </w:rPr>
            </w:pPr>
            <w:r w:rsidRPr="002640F0">
              <w:rPr>
                <w:color w:val="000000"/>
                <w:sz w:val="16"/>
                <w:szCs w:val="16"/>
              </w:rPr>
              <w:t>(0.366)</w:t>
            </w:r>
          </w:p>
        </w:tc>
      </w:tr>
      <w:tr w:rsidR="00C65F65" w:rsidRPr="002640F0" w14:paraId="73FD517B"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0CAB16A4" w14:textId="77777777" w:rsidR="00C65F65" w:rsidRPr="002640F0" w:rsidRDefault="00C65F65" w:rsidP="00963FE6">
            <w:pPr>
              <w:spacing w:line="360" w:lineRule="auto"/>
              <w:rPr>
                <w:color w:val="000000"/>
                <w:sz w:val="16"/>
                <w:szCs w:val="16"/>
              </w:rPr>
            </w:pPr>
            <w:r w:rsidRPr="002640F0">
              <w:rPr>
                <w:color w:val="000000"/>
                <w:sz w:val="16"/>
                <w:szCs w:val="16"/>
              </w:rPr>
              <w:t>Interactions</w:t>
            </w:r>
          </w:p>
        </w:tc>
        <w:tc>
          <w:tcPr>
            <w:tcW w:w="993" w:type="dxa"/>
            <w:tcBorders>
              <w:top w:val="nil"/>
              <w:left w:val="nil"/>
              <w:bottom w:val="nil"/>
              <w:right w:val="single" w:sz="4" w:space="0" w:color="auto"/>
            </w:tcBorders>
            <w:shd w:val="clear" w:color="auto" w:fill="auto"/>
            <w:noWrap/>
            <w:vAlign w:val="center"/>
            <w:hideMark/>
          </w:tcPr>
          <w:p w14:paraId="1A9057DD"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E877B4C"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E91ED6D"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5F4E27C4" w14:textId="77777777" w:rsidR="00C65F65" w:rsidRPr="002640F0" w:rsidRDefault="00C65F65" w:rsidP="00963FE6">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4587ABF"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169C47B"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31A38D62"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6A73B540" w14:textId="77777777" w:rsidR="00C65F65" w:rsidRPr="002640F0" w:rsidRDefault="00C65F65" w:rsidP="00963FE6">
            <w:pPr>
              <w:spacing w:line="360" w:lineRule="auto"/>
              <w:rPr>
                <w:color w:val="000000"/>
                <w:sz w:val="16"/>
                <w:szCs w:val="16"/>
              </w:rPr>
            </w:pPr>
          </w:p>
        </w:tc>
      </w:tr>
      <w:tr w:rsidR="00C65F65" w:rsidRPr="002640F0" w14:paraId="36183EA4"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582BD7D7" w14:textId="77777777" w:rsidR="00C65F65" w:rsidRPr="002640F0" w:rsidRDefault="00C65F65" w:rsidP="00963FE6">
            <w:pPr>
              <w:spacing w:line="360" w:lineRule="auto"/>
              <w:rPr>
                <w:color w:val="000000"/>
                <w:sz w:val="16"/>
                <w:szCs w:val="16"/>
              </w:rPr>
            </w:pPr>
            <w:r w:rsidRPr="002640F0">
              <w:rPr>
                <w:color w:val="000000"/>
                <w:sz w:val="16"/>
                <w:szCs w:val="16"/>
              </w:rPr>
              <w:t>SC*Employment change</w:t>
            </w:r>
          </w:p>
        </w:tc>
        <w:tc>
          <w:tcPr>
            <w:tcW w:w="993" w:type="dxa"/>
            <w:tcBorders>
              <w:top w:val="nil"/>
              <w:left w:val="nil"/>
              <w:bottom w:val="nil"/>
              <w:right w:val="single" w:sz="4" w:space="0" w:color="auto"/>
            </w:tcBorders>
            <w:shd w:val="clear" w:color="auto" w:fill="auto"/>
            <w:noWrap/>
            <w:vAlign w:val="center"/>
            <w:hideMark/>
          </w:tcPr>
          <w:p w14:paraId="25042C32" w14:textId="77777777" w:rsidR="00C65F65" w:rsidRPr="002640F0" w:rsidRDefault="00C65F65" w:rsidP="00963FE6">
            <w:pPr>
              <w:spacing w:line="360" w:lineRule="auto"/>
              <w:rPr>
                <w:color w:val="000000"/>
                <w:sz w:val="16"/>
                <w:szCs w:val="16"/>
              </w:rPr>
            </w:pPr>
            <w:r w:rsidRPr="002640F0">
              <w:rPr>
                <w:color w:val="000000"/>
                <w:sz w:val="16"/>
                <w:szCs w:val="16"/>
              </w:rPr>
              <w:t>22.099†</w:t>
            </w:r>
          </w:p>
        </w:tc>
        <w:tc>
          <w:tcPr>
            <w:tcW w:w="992" w:type="dxa"/>
            <w:tcBorders>
              <w:top w:val="nil"/>
              <w:left w:val="nil"/>
              <w:bottom w:val="nil"/>
              <w:right w:val="nil"/>
            </w:tcBorders>
            <w:shd w:val="clear" w:color="auto" w:fill="auto"/>
            <w:noWrap/>
            <w:vAlign w:val="center"/>
            <w:hideMark/>
          </w:tcPr>
          <w:p w14:paraId="2C2052E1"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6F185DF9"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4DA0A4D" w14:textId="77777777" w:rsidR="00C65F65" w:rsidRPr="002640F0" w:rsidRDefault="00C65F65" w:rsidP="00963FE6">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0BC9F495" w14:textId="77777777" w:rsidR="00C65F65" w:rsidRPr="002640F0" w:rsidRDefault="00C65F65" w:rsidP="00963FE6">
            <w:pPr>
              <w:spacing w:line="360" w:lineRule="auto"/>
              <w:rPr>
                <w:color w:val="000000"/>
                <w:sz w:val="16"/>
                <w:szCs w:val="16"/>
              </w:rPr>
            </w:pPr>
            <w:r w:rsidRPr="002640F0">
              <w:rPr>
                <w:color w:val="000000"/>
                <w:sz w:val="16"/>
                <w:szCs w:val="16"/>
              </w:rPr>
              <w:t>-8.865*</w:t>
            </w:r>
          </w:p>
        </w:tc>
        <w:tc>
          <w:tcPr>
            <w:tcW w:w="992" w:type="dxa"/>
            <w:tcBorders>
              <w:top w:val="nil"/>
              <w:left w:val="nil"/>
              <w:bottom w:val="nil"/>
              <w:right w:val="nil"/>
            </w:tcBorders>
            <w:shd w:val="clear" w:color="auto" w:fill="auto"/>
            <w:noWrap/>
            <w:vAlign w:val="center"/>
            <w:hideMark/>
          </w:tcPr>
          <w:p w14:paraId="5DB8ABFA"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0AA8A56"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7989CA06" w14:textId="77777777" w:rsidR="00C65F65" w:rsidRPr="002640F0" w:rsidRDefault="00C65F65" w:rsidP="00963FE6">
            <w:pPr>
              <w:spacing w:line="360" w:lineRule="auto"/>
              <w:rPr>
                <w:color w:val="000000"/>
                <w:sz w:val="16"/>
                <w:szCs w:val="16"/>
              </w:rPr>
            </w:pPr>
          </w:p>
        </w:tc>
      </w:tr>
      <w:tr w:rsidR="00C65F65" w:rsidRPr="002640F0" w14:paraId="5D469AB5"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5B27FA29"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27B4D5E8" w14:textId="77777777" w:rsidR="00C65F65" w:rsidRPr="002640F0" w:rsidRDefault="00C65F65" w:rsidP="00963FE6">
            <w:pPr>
              <w:spacing w:line="360" w:lineRule="auto"/>
              <w:rPr>
                <w:color w:val="000000"/>
                <w:sz w:val="16"/>
                <w:szCs w:val="16"/>
              </w:rPr>
            </w:pPr>
            <w:r w:rsidRPr="002640F0">
              <w:rPr>
                <w:color w:val="000000"/>
                <w:sz w:val="16"/>
                <w:szCs w:val="16"/>
              </w:rPr>
              <w:t>(11.946)</w:t>
            </w:r>
          </w:p>
        </w:tc>
        <w:tc>
          <w:tcPr>
            <w:tcW w:w="992" w:type="dxa"/>
            <w:tcBorders>
              <w:top w:val="nil"/>
              <w:left w:val="nil"/>
              <w:bottom w:val="nil"/>
              <w:right w:val="nil"/>
            </w:tcBorders>
            <w:shd w:val="clear" w:color="auto" w:fill="auto"/>
            <w:noWrap/>
            <w:vAlign w:val="center"/>
            <w:hideMark/>
          </w:tcPr>
          <w:p w14:paraId="5F7EE50B"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225C6F1"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E4DCD44" w14:textId="77777777" w:rsidR="00C65F65" w:rsidRPr="002640F0" w:rsidRDefault="00C65F65" w:rsidP="00963FE6">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29C868A5" w14:textId="77777777" w:rsidR="00C65F65" w:rsidRPr="002640F0" w:rsidRDefault="00C65F65" w:rsidP="00963FE6">
            <w:pPr>
              <w:spacing w:line="360" w:lineRule="auto"/>
              <w:rPr>
                <w:color w:val="000000"/>
                <w:sz w:val="16"/>
                <w:szCs w:val="16"/>
              </w:rPr>
            </w:pPr>
            <w:r w:rsidRPr="002640F0">
              <w:rPr>
                <w:color w:val="000000"/>
                <w:sz w:val="16"/>
                <w:szCs w:val="16"/>
              </w:rPr>
              <w:t>(3.863)</w:t>
            </w:r>
          </w:p>
        </w:tc>
        <w:tc>
          <w:tcPr>
            <w:tcW w:w="992" w:type="dxa"/>
            <w:tcBorders>
              <w:top w:val="nil"/>
              <w:left w:val="nil"/>
              <w:bottom w:val="nil"/>
              <w:right w:val="nil"/>
            </w:tcBorders>
            <w:shd w:val="clear" w:color="auto" w:fill="auto"/>
            <w:noWrap/>
            <w:vAlign w:val="center"/>
            <w:hideMark/>
          </w:tcPr>
          <w:p w14:paraId="08634B9A"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6457F543"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1D68EC86" w14:textId="77777777" w:rsidR="00C65F65" w:rsidRPr="002640F0" w:rsidRDefault="00C65F65" w:rsidP="00963FE6">
            <w:pPr>
              <w:spacing w:line="360" w:lineRule="auto"/>
              <w:rPr>
                <w:color w:val="000000"/>
                <w:sz w:val="16"/>
                <w:szCs w:val="16"/>
              </w:rPr>
            </w:pPr>
          </w:p>
        </w:tc>
      </w:tr>
      <w:tr w:rsidR="00C65F65" w:rsidRPr="002640F0" w14:paraId="35212998"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78A9FD46" w14:textId="77777777" w:rsidR="00C65F65" w:rsidRPr="002640F0" w:rsidRDefault="00C65F65" w:rsidP="00963FE6">
            <w:pPr>
              <w:spacing w:line="360" w:lineRule="auto"/>
              <w:rPr>
                <w:color w:val="000000"/>
                <w:sz w:val="16"/>
                <w:szCs w:val="16"/>
              </w:rPr>
            </w:pPr>
            <w:r w:rsidRPr="002640F0">
              <w:rPr>
                <w:color w:val="000000"/>
                <w:sz w:val="16"/>
                <w:szCs w:val="16"/>
              </w:rPr>
              <w:t>SC*Population change</w:t>
            </w:r>
          </w:p>
        </w:tc>
        <w:tc>
          <w:tcPr>
            <w:tcW w:w="993" w:type="dxa"/>
            <w:tcBorders>
              <w:top w:val="nil"/>
              <w:left w:val="nil"/>
              <w:bottom w:val="nil"/>
              <w:right w:val="single" w:sz="4" w:space="0" w:color="auto"/>
            </w:tcBorders>
            <w:shd w:val="clear" w:color="auto" w:fill="auto"/>
            <w:noWrap/>
            <w:vAlign w:val="center"/>
            <w:hideMark/>
          </w:tcPr>
          <w:p w14:paraId="2C66595F"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D7F5D69" w14:textId="77777777" w:rsidR="00C65F65" w:rsidRPr="002640F0" w:rsidRDefault="00C65F65" w:rsidP="00963FE6">
            <w:pPr>
              <w:spacing w:line="360" w:lineRule="auto"/>
              <w:rPr>
                <w:color w:val="000000"/>
                <w:sz w:val="16"/>
                <w:szCs w:val="16"/>
              </w:rPr>
            </w:pPr>
            <w:r w:rsidRPr="002640F0">
              <w:rPr>
                <w:color w:val="000000"/>
                <w:sz w:val="16"/>
                <w:szCs w:val="16"/>
              </w:rPr>
              <w:t>20.817***</w:t>
            </w:r>
          </w:p>
        </w:tc>
        <w:tc>
          <w:tcPr>
            <w:tcW w:w="992" w:type="dxa"/>
            <w:tcBorders>
              <w:top w:val="nil"/>
              <w:left w:val="single" w:sz="4" w:space="0" w:color="auto"/>
              <w:bottom w:val="nil"/>
              <w:right w:val="single" w:sz="4" w:space="0" w:color="auto"/>
            </w:tcBorders>
            <w:shd w:val="clear" w:color="auto" w:fill="auto"/>
            <w:noWrap/>
            <w:vAlign w:val="center"/>
            <w:hideMark/>
          </w:tcPr>
          <w:p w14:paraId="4A2F856C"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C1E58E1" w14:textId="77777777" w:rsidR="00C65F65" w:rsidRPr="002640F0" w:rsidRDefault="00C65F65" w:rsidP="00963FE6">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3445EA4"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00EFAE8C" w14:textId="77777777" w:rsidR="00C65F65" w:rsidRPr="002640F0" w:rsidRDefault="00C65F65" w:rsidP="00963FE6">
            <w:pPr>
              <w:spacing w:line="360" w:lineRule="auto"/>
              <w:rPr>
                <w:color w:val="000000"/>
                <w:sz w:val="16"/>
                <w:szCs w:val="16"/>
              </w:rPr>
            </w:pPr>
            <w:r w:rsidRPr="002640F0">
              <w:rPr>
                <w:color w:val="000000"/>
                <w:sz w:val="16"/>
                <w:szCs w:val="16"/>
              </w:rPr>
              <w:t>0.651</w:t>
            </w:r>
          </w:p>
        </w:tc>
        <w:tc>
          <w:tcPr>
            <w:tcW w:w="992" w:type="dxa"/>
            <w:tcBorders>
              <w:top w:val="nil"/>
              <w:left w:val="single" w:sz="4" w:space="0" w:color="auto"/>
              <w:bottom w:val="nil"/>
              <w:right w:val="single" w:sz="4" w:space="0" w:color="auto"/>
            </w:tcBorders>
            <w:shd w:val="clear" w:color="auto" w:fill="auto"/>
            <w:noWrap/>
            <w:vAlign w:val="center"/>
            <w:hideMark/>
          </w:tcPr>
          <w:p w14:paraId="0607D2BB"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752C074E" w14:textId="77777777" w:rsidR="00C65F65" w:rsidRPr="002640F0" w:rsidRDefault="00C65F65" w:rsidP="00963FE6">
            <w:pPr>
              <w:spacing w:line="360" w:lineRule="auto"/>
              <w:rPr>
                <w:color w:val="000000"/>
                <w:sz w:val="16"/>
                <w:szCs w:val="16"/>
              </w:rPr>
            </w:pPr>
          </w:p>
        </w:tc>
      </w:tr>
      <w:tr w:rsidR="00C65F65" w:rsidRPr="002640F0" w14:paraId="581CD5B4"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54457DD1"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08F88D5A"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25361AE" w14:textId="77777777" w:rsidR="00C65F65" w:rsidRPr="002640F0" w:rsidRDefault="00C65F65" w:rsidP="00963FE6">
            <w:pPr>
              <w:spacing w:line="360" w:lineRule="auto"/>
              <w:rPr>
                <w:color w:val="000000"/>
                <w:sz w:val="16"/>
                <w:szCs w:val="16"/>
              </w:rPr>
            </w:pPr>
            <w:r w:rsidRPr="002640F0">
              <w:rPr>
                <w:color w:val="000000"/>
                <w:sz w:val="16"/>
                <w:szCs w:val="16"/>
              </w:rPr>
              <w:t>(6.106)</w:t>
            </w:r>
          </w:p>
        </w:tc>
        <w:tc>
          <w:tcPr>
            <w:tcW w:w="992" w:type="dxa"/>
            <w:tcBorders>
              <w:top w:val="nil"/>
              <w:left w:val="single" w:sz="4" w:space="0" w:color="auto"/>
              <w:bottom w:val="nil"/>
              <w:right w:val="single" w:sz="4" w:space="0" w:color="auto"/>
            </w:tcBorders>
            <w:shd w:val="clear" w:color="auto" w:fill="auto"/>
            <w:noWrap/>
            <w:vAlign w:val="center"/>
            <w:hideMark/>
          </w:tcPr>
          <w:p w14:paraId="13D71B98"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E4A3F5B" w14:textId="77777777" w:rsidR="00C65F65" w:rsidRPr="002640F0" w:rsidRDefault="00C65F65" w:rsidP="00963FE6">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416D552F"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A69BEB9" w14:textId="77777777" w:rsidR="00C65F65" w:rsidRPr="002640F0" w:rsidRDefault="00C65F65" w:rsidP="00963FE6">
            <w:pPr>
              <w:spacing w:line="360" w:lineRule="auto"/>
              <w:rPr>
                <w:color w:val="000000"/>
                <w:sz w:val="16"/>
                <w:szCs w:val="16"/>
              </w:rPr>
            </w:pPr>
            <w:r w:rsidRPr="002640F0">
              <w:rPr>
                <w:color w:val="000000"/>
                <w:sz w:val="16"/>
                <w:szCs w:val="16"/>
              </w:rPr>
              <w:t>(1.895)</w:t>
            </w:r>
          </w:p>
        </w:tc>
        <w:tc>
          <w:tcPr>
            <w:tcW w:w="992" w:type="dxa"/>
            <w:tcBorders>
              <w:top w:val="nil"/>
              <w:left w:val="single" w:sz="4" w:space="0" w:color="auto"/>
              <w:bottom w:val="nil"/>
              <w:right w:val="single" w:sz="4" w:space="0" w:color="auto"/>
            </w:tcBorders>
            <w:shd w:val="clear" w:color="auto" w:fill="auto"/>
            <w:noWrap/>
            <w:vAlign w:val="center"/>
            <w:hideMark/>
          </w:tcPr>
          <w:p w14:paraId="65C68018"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0B2CFE1A" w14:textId="77777777" w:rsidR="00C65F65" w:rsidRPr="002640F0" w:rsidRDefault="00C65F65" w:rsidP="00963FE6">
            <w:pPr>
              <w:spacing w:line="360" w:lineRule="auto"/>
              <w:rPr>
                <w:color w:val="000000"/>
                <w:sz w:val="16"/>
                <w:szCs w:val="16"/>
              </w:rPr>
            </w:pPr>
          </w:p>
        </w:tc>
      </w:tr>
      <w:tr w:rsidR="00C65F65" w:rsidRPr="002640F0" w14:paraId="2929D140"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653F4550" w14:textId="77777777" w:rsidR="00C65F65" w:rsidRPr="002640F0" w:rsidRDefault="00C65F65" w:rsidP="00963FE6">
            <w:pPr>
              <w:spacing w:line="360" w:lineRule="auto"/>
              <w:rPr>
                <w:color w:val="000000"/>
                <w:sz w:val="16"/>
                <w:szCs w:val="16"/>
              </w:rPr>
            </w:pPr>
            <w:r w:rsidRPr="002640F0">
              <w:rPr>
                <w:color w:val="000000"/>
                <w:sz w:val="16"/>
                <w:szCs w:val="16"/>
              </w:rPr>
              <w:t>SC*Earnings change</w:t>
            </w:r>
          </w:p>
        </w:tc>
        <w:tc>
          <w:tcPr>
            <w:tcW w:w="993" w:type="dxa"/>
            <w:tcBorders>
              <w:top w:val="nil"/>
              <w:left w:val="nil"/>
              <w:bottom w:val="nil"/>
              <w:right w:val="single" w:sz="4" w:space="0" w:color="auto"/>
            </w:tcBorders>
            <w:shd w:val="clear" w:color="auto" w:fill="auto"/>
            <w:noWrap/>
            <w:vAlign w:val="center"/>
            <w:hideMark/>
          </w:tcPr>
          <w:p w14:paraId="4752EF9E"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53BF6D45"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71CFC6FB" w14:textId="77777777" w:rsidR="00C65F65" w:rsidRPr="002640F0" w:rsidRDefault="00C65F65" w:rsidP="00963FE6">
            <w:pPr>
              <w:spacing w:line="360" w:lineRule="auto"/>
              <w:rPr>
                <w:color w:val="000000"/>
                <w:sz w:val="16"/>
                <w:szCs w:val="16"/>
              </w:rPr>
            </w:pPr>
            <w:r w:rsidRPr="002640F0">
              <w:rPr>
                <w:color w:val="000000"/>
                <w:sz w:val="16"/>
                <w:szCs w:val="16"/>
              </w:rPr>
              <w:t>-7.967</w:t>
            </w:r>
          </w:p>
        </w:tc>
        <w:tc>
          <w:tcPr>
            <w:tcW w:w="992" w:type="dxa"/>
            <w:tcBorders>
              <w:top w:val="nil"/>
              <w:left w:val="nil"/>
              <w:bottom w:val="nil"/>
              <w:right w:val="nil"/>
            </w:tcBorders>
            <w:shd w:val="clear" w:color="auto" w:fill="auto"/>
            <w:noWrap/>
            <w:vAlign w:val="center"/>
            <w:hideMark/>
          </w:tcPr>
          <w:p w14:paraId="4B117FFF" w14:textId="77777777" w:rsidR="00C65F65" w:rsidRPr="002640F0" w:rsidRDefault="00C65F65" w:rsidP="00963FE6">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79683A5E"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E941518"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1FA179C" w14:textId="77777777" w:rsidR="00C65F65" w:rsidRPr="002640F0" w:rsidRDefault="00C65F65" w:rsidP="00963FE6">
            <w:pPr>
              <w:spacing w:line="360" w:lineRule="auto"/>
              <w:rPr>
                <w:color w:val="000000"/>
                <w:sz w:val="16"/>
                <w:szCs w:val="16"/>
              </w:rPr>
            </w:pPr>
            <w:r w:rsidRPr="002640F0">
              <w:rPr>
                <w:color w:val="000000"/>
                <w:sz w:val="16"/>
                <w:szCs w:val="16"/>
              </w:rPr>
              <w:t>-2.053</w:t>
            </w:r>
          </w:p>
        </w:tc>
        <w:tc>
          <w:tcPr>
            <w:tcW w:w="946" w:type="dxa"/>
            <w:tcBorders>
              <w:top w:val="nil"/>
              <w:left w:val="nil"/>
              <w:bottom w:val="nil"/>
              <w:right w:val="nil"/>
            </w:tcBorders>
            <w:shd w:val="clear" w:color="auto" w:fill="auto"/>
            <w:noWrap/>
            <w:vAlign w:val="center"/>
            <w:hideMark/>
          </w:tcPr>
          <w:p w14:paraId="72685FA2" w14:textId="77777777" w:rsidR="00C65F65" w:rsidRPr="002640F0" w:rsidRDefault="00C65F65" w:rsidP="00963FE6">
            <w:pPr>
              <w:spacing w:line="360" w:lineRule="auto"/>
              <w:rPr>
                <w:color w:val="000000"/>
                <w:sz w:val="16"/>
                <w:szCs w:val="16"/>
              </w:rPr>
            </w:pPr>
          </w:p>
        </w:tc>
      </w:tr>
      <w:tr w:rsidR="00C65F65" w:rsidRPr="002640F0" w14:paraId="17BA0B1F"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444D5758"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661CB5AA"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6722DC5"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552D7CE" w14:textId="77777777" w:rsidR="00C65F65" w:rsidRPr="002640F0" w:rsidRDefault="00C65F65" w:rsidP="00963FE6">
            <w:pPr>
              <w:spacing w:line="360" w:lineRule="auto"/>
              <w:rPr>
                <w:color w:val="000000"/>
                <w:sz w:val="16"/>
                <w:szCs w:val="16"/>
              </w:rPr>
            </w:pPr>
            <w:r w:rsidRPr="002640F0">
              <w:rPr>
                <w:color w:val="000000"/>
                <w:sz w:val="16"/>
                <w:szCs w:val="16"/>
              </w:rPr>
              <w:t>(7.596)</w:t>
            </w:r>
          </w:p>
        </w:tc>
        <w:tc>
          <w:tcPr>
            <w:tcW w:w="992" w:type="dxa"/>
            <w:tcBorders>
              <w:top w:val="nil"/>
              <w:left w:val="nil"/>
              <w:bottom w:val="nil"/>
              <w:right w:val="nil"/>
            </w:tcBorders>
            <w:shd w:val="clear" w:color="auto" w:fill="auto"/>
            <w:noWrap/>
            <w:vAlign w:val="center"/>
            <w:hideMark/>
          </w:tcPr>
          <w:p w14:paraId="262DA944" w14:textId="77777777" w:rsidR="00C65F65" w:rsidRPr="002640F0" w:rsidRDefault="00C65F65" w:rsidP="00963FE6">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40C36EB8"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47B5A98"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B4F3337" w14:textId="77777777" w:rsidR="00C65F65" w:rsidRPr="002640F0" w:rsidRDefault="00C65F65" w:rsidP="00963FE6">
            <w:pPr>
              <w:spacing w:line="360" w:lineRule="auto"/>
              <w:rPr>
                <w:color w:val="000000"/>
                <w:sz w:val="16"/>
                <w:szCs w:val="16"/>
              </w:rPr>
            </w:pPr>
            <w:r w:rsidRPr="002640F0">
              <w:rPr>
                <w:color w:val="000000"/>
                <w:sz w:val="16"/>
                <w:szCs w:val="16"/>
              </w:rPr>
              <w:t>(2.325)</w:t>
            </w:r>
          </w:p>
        </w:tc>
        <w:tc>
          <w:tcPr>
            <w:tcW w:w="946" w:type="dxa"/>
            <w:tcBorders>
              <w:top w:val="nil"/>
              <w:left w:val="nil"/>
              <w:bottom w:val="nil"/>
              <w:right w:val="nil"/>
            </w:tcBorders>
            <w:shd w:val="clear" w:color="auto" w:fill="auto"/>
            <w:noWrap/>
            <w:vAlign w:val="center"/>
            <w:hideMark/>
          </w:tcPr>
          <w:p w14:paraId="186C8F16" w14:textId="77777777" w:rsidR="00C65F65" w:rsidRPr="002640F0" w:rsidRDefault="00C65F65" w:rsidP="00963FE6">
            <w:pPr>
              <w:spacing w:line="360" w:lineRule="auto"/>
              <w:rPr>
                <w:color w:val="000000"/>
                <w:sz w:val="16"/>
                <w:szCs w:val="16"/>
              </w:rPr>
            </w:pPr>
          </w:p>
        </w:tc>
      </w:tr>
      <w:tr w:rsidR="00C65F65" w:rsidRPr="002640F0" w14:paraId="394D0914"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57496CB7" w14:textId="77777777" w:rsidR="00C65F65" w:rsidRPr="002640F0" w:rsidRDefault="00C65F65" w:rsidP="00963FE6">
            <w:pPr>
              <w:spacing w:line="360" w:lineRule="auto"/>
              <w:rPr>
                <w:color w:val="000000"/>
                <w:sz w:val="16"/>
                <w:szCs w:val="16"/>
              </w:rPr>
            </w:pPr>
            <w:r w:rsidRPr="002640F0">
              <w:rPr>
                <w:color w:val="000000"/>
                <w:sz w:val="16"/>
                <w:szCs w:val="16"/>
              </w:rPr>
              <w:t>SC*Wages change</w:t>
            </w:r>
          </w:p>
        </w:tc>
        <w:tc>
          <w:tcPr>
            <w:tcW w:w="993" w:type="dxa"/>
            <w:tcBorders>
              <w:top w:val="nil"/>
              <w:left w:val="nil"/>
              <w:bottom w:val="nil"/>
              <w:right w:val="single" w:sz="4" w:space="0" w:color="auto"/>
            </w:tcBorders>
            <w:shd w:val="clear" w:color="auto" w:fill="auto"/>
            <w:noWrap/>
            <w:vAlign w:val="center"/>
            <w:hideMark/>
          </w:tcPr>
          <w:p w14:paraId="36DC9B1F"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837CAA7"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F665312"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38D8A52" w14:textId="77777777" w:rsidR="00C65F65" w:rsidRPr="002640F0" w:rsidRDefault="00C65F65" w:rsidP="00963FE6">
            <w:pPr>
              <w:spacing w:line="360" w:lineRule="auto"/>
              <w:rPr>
                <w:color w:val="000000"/>
                <w:sz w:val="16"/>
                <w:szCs w:val="16"/>
              </w:rPr>
            </w:pPr>
            <w:r w:rsidRPr="002640F0">
              <w:rPr>
                <w:color w:val="000000"/>
                <w:sz w:val="16"/>
                <w:szCs w:val="16"/>
              </w:rPr>
              <w:t>0.414</w:t>
            </w:r>
          </w:p>
        </w:tc>
        <w:tc>
          <w:tcPr>
            <w:tcW w:w="993" w:type="dxa"/>
            <w:tcBorders>
              <w:top w:val="nil"/>
              <w:left w:val="single" w:sz="4" w:space="0" w:color="auto"/>
              <w:bottom w:val="nil"/>
              <w:right w:val="single" w:sz="4" w:space="0" w:color="auto"/>
            </w:tcBorders>
            <w:shd w:val="clear" w:color="auto" w:fill="auto"/>
            <w:noWrap/>
            <w:vAlign w:val="center"/>
            <w:hideMark/>
          </w:tcPr>
          <w:p w14:paraId="580028C8"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92954F4"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61ACD560"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3E82C1AE" w14:textId="77777777" w:rsidR="00C65F65" w:rsidRPr="002640F0" w:rsidRDefault="00C65F65" w:rsidP="00963FE6">
            <w:pPr>
              <w:spacing w:line="360" w:lineRule="auto"/>
              <w:rPr>
                <w:color w:val="000000"/>
                <w:sz w:val="16"/>
                <w:szCs w:val="16"/>
              </w:rPr>
            </w:pPr>
            <w:r w:rsidRPr="002640F0">
              <w:rPr>
                <w:color w:val="000000"/>
                <w:sz w:val="16"/>
                <w:szCs w:val="16"/>
              </w:rPr>
              <w:t>-4.457</w:t>
            </w:r>
          </w:p>
        </w:tc>
      </w:tr>
      <w:tr w:rsidR="00C65F65" w:rsidRPr="002640F0" w14:paraId="42E33C17"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5B620813"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5ADCA980"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5E5F8337"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139CE84"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1B46941" w14:textId="77777777" w:rsidR="00C65F65" w:rsidRPr="002640F0" w:rsidRDefault="00C65F65" w:rsidP="00963FE6">
            <w:pPr>
              <w:spacing w:line="360" w:lineRule="auto"/>
              <w:rPr>
                <w:color w:val="000000"/>
                <w:sz w:val="16"/>
                <w:szCs w:val="16"/>
              </w:rPr>
            </w:pPr>
            <w:r w:rsidRPr="002640F0">
              <w:rPr>
                <w:color w:val="000000"/>
                <w:sz w:val="16"/>
                <w:szCs w:val="16"/>
              </w:rPr>
              <w:t>(12.766)</w:t>
            </w:r>
          </w:p>
        </w:tc>
        <w:tc>
          <w:tcPr>
            <w:tcW w:w="993" w:type="dxa"/>
            <w:tcBorders>
              <w:top w:val="nil"/>
              <w:left w:val="single" w:sz="4" w:space="0" w:color="auto"/>
              <w:bottom w:val="nil"/>
              <w:right w:val="single" w:sz="4" w:space="0" w:color="auto"/>
            </w:tcBorders>
            <w:shd w:val="clear" w:color="auto" w:fill="auto"/>
            <w:noWrap/>
            <w:vAlign w:val="center"/>
            <w:hideMark/>
          </w:tcPr>
          <w:p w14:paraId="3136D182"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F103B79" w14:textId="77777777" w:rsidR="00C65F65" w:rsidRPr="002640F0" w:rsidRDefault="00C65F65" w:rsidP="00963FE6">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CC6633A"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71D992D7" w14:textId="77777777" w:rsidR="00C65F65" w:rsidRPr="002640F0" w:rsidRDefault="00C65F65" w:rsidP="00963FE6">
            <w:pPr>
              <w:spacing w:line="360" w:lineRule="auto"/>
              <w:rPr>
                <w:color w:val="000000"/>
                <w:sz w:val="16"/>
                <w:szCs w:val="16"/>
              </w:rPr>
            </w:pPr>
            <w:r w:rsidRPr="002640F0">
              <w:rPr>
                <w:color w:val="000000"/>
                <w:sz w:val="16"/>
                <w:szCs w:val="16"/>
              </w:rPr>
              <w:t>(4.264)</w:t>
            </w:r>
          </w:p>
        </w:tc>
      </w:tr>
      <w:tr w:rsidR="00C65F65" w:rsidRPr="002640F0" w14:paraId="260C9ECE"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22850D1B" w14:textId="77777777" w:rsidR="00C65F65" w:rsidRPr="002640F0" w:rsidRDefault="00C65F65" w:rsidP="00963FE6">
            <w:pPr>
              <w:spacing w:line="360" w:lineRule="auto"/>
              <w:rPr>
                <w:color w:val="000000"/>
                <w:sz w:val="16"/>
                <w:szCs w:val="16"/>
              </w:rPr>
            </w:pPr>
            <w:r w:rsidRPr="002640F0">
              <w:rPr>
                <w:color w:val="000000"/>
                <w:sz w:val="16"/>
                <w:szCs w:val="16"/>
              </w:rPr>
              <w:t>Controls</w:t>
            </w:r>
          </w:p>
        </w:tc>
        <w:tc>
          <w:tcPr>
            <w:tcW w:w="993" w:type="dxa"/>
            <w:tcBorders>
              <w:top w:val="nil"/>
              <w:left w:val="nil"/>
              <w:bottom w:val="nil"/>
              <w:right w:val="single" w:sz="4" w:space="0" w:color="auto"/>
            </w:tcBorders>
            <w:shd w:val="clear" w:color="auto" w:fill="auto"/>
            <w:noWrap/>
            <w:vAlign w:val="center"/>
            <w:hideMark/>
          </w:tcPr>
          <w:p w14:paraId="65549AF9"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79CA3E4F"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5EC56691"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55FCAAE8"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center"/>
            <w:hideMark/>
          </w:tcPr>
          <w:p w14:paraId="59356524"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7075EE44"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77429EE3"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946" w:type="dxa"/>
            <w:tcBorders>
              <w:top w:val="nil"/>
              <w:left w:val="nil"/>
              <w:bottom w:val="nil"/>
              <w:right w:val="nil"/>
            </w:tcBorders>
            <w:shd w:val="clear" w:color="auto" w:fill="auto"/>
            <w:noWrap/>
            <w:vAlign w:val="center"/>
            <w:hideMark/>
          </w:tcPr>
          <w:p w14:paraId="51D651CA" w14:textId="77777777" w:rsidR="00C65F65" w:rsidRPr="002640F0" w:rsidRDefault="00C65F65" w:rsidP="00963FE6">
            <w:pPr>
              <w:spacing w:line="360" w:lineRule="auto"/>
              <w:rPr>
                <w:color w:val="000000"/>
                <w:sz w:val="16"/>
                <w:szCs w:val="16"/>
              </w:rPr>
            </w:pPr>
            <w:r w:rsidRPr="002640F0">
              <w:rPr>
                <w:color w:val="000000"/>
                <w:sz w:val="16"/>
                <w:szCs w:val="16"/>
              </w:rPr>
              <w:t>YES</w:t>
            </w:r>
          </w:p>
        </w:tc>
      </w:tr>
      <w:tr w:rsidR="00C65F65" w:rsidRPr="00057254" w14:paraId="5B7922BD" w14:textId="77777777" w:rsidTr="00C9512C">
        <w:trPr>
          <w:trHeight w:val="320"/>
        </w:trPr>
        <w:tc>
          <w:tcPr>
            <w:tcW w:w="1134" w:type="dxa"/>
            <w:tcBorders>
              <w:top w:val="nil"/>
              <w:left w:val="nil"/>
              <w:bottom w:val="nil"/>
              <w:right w:val="single" w:sz="4" w:space="0" w:color="auto"/>
            </w:tcBorders>
            <w:shd w:val="clear" w:color="auto" w:fill="auto"/>
            <w:noWrap/>
            <w:vAlign w:val="center"/>
            <w:hideMark/>
          </w:tcPr>
          <w:p w14:paraId="4D35184E" w14:textId="77777777" w:rsidR="00C65F65" w:rsidRPr="002640F0" w:rsidRDefault="00C65F65" w:rsidP="00963FE6">
            <w:pPr>
              <w:spacing w:line="360" w:lineRule="auto"/>
              <w:rPr>
                <w:color w:val="000000"/>
                <w:sz w:val="16"/>
                <w:szCs w:val="16"/>
              </w:rPr>
            </w:pPr>
            <w:r w:rsidRPr="002640F0">
              <w:rPr>
                <w:color w:val="000000"/>
                <w:sz w:val="16"/>
                <w:szCs w:val="16"/>
              </w:rPr>
              <w:t>State FE</w:t>
            </w:r>
          </w:p>
        </w:tc>
        <w:tc>
          <w:tcPr>
            <w:tcW w:w="993" w:type="dxa"/>
            <w:tcBorders>
              <w:top w:val="nil"/>
              <w:left w:val="nil"/>
              <w:bottom w:val="nil"/>
              <w:right w:val="single" w:sz="4" w:space="0" w:color="auto"/>
            </w:tcBorders>
            <w:shd w:val="clear" w:color="auto" w:fill="auto"/>
            <w:noWrap/>
            <w:vAlign w:val="center"/>
            <w:hideMark/>
          </w:tcPr>
          <w:p w14:paraId="08F24F84"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52E13300"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246E5BBF"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38C27292"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center"/>
            <w:hideMark/>
          </w:tcPr>
          <w:p w14:paraId="16B2301F"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4CECCA03"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330EAA22"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946" w:type="dxa"/>
            <w:tcBorders>
              <w:top w:val="nil"/>
              <w:left w:val="nil"/>
              <w:bottom w:val="nil"/>
              <w:right w:val="nil"/>
            </w:tcBorders>
            <w:shd w:val="clear" w:color="auto" w:fill="auto"/>
            <w:noWrap/>
            <w:vAlign w:val="center"/>
            <w:hideMark/>
          </w:tcPr>
          <w:p w14:paraId="54A1BA69" w14:textId="77777777" w:rsidR="00C65F65" w:rsidRPr="00057254" w:rsidRDefault="00C65F65" w:rsidP="00963FE6">
            <w:pPr>
              <w:spacing w:line="360" w:lineRule="auto"/>
              <w:rPr>
                <w:color w:val="000000"/>
                <w:sz w:val="16"/>
                <w:szCs w:val="16"/>
              </w:rPr>
            </w:pPr>
            <w:r w:rsidRPr="002640F0">
              <w:rPr>
                <w:color w:val="000000"/>
                <w:sz w:val="16"/>
                <w:szCs w:val="16"/>
              </w:rPr>
              <w:t>YES</w:t>
            </w:r>
          </w:p>
        </w:tc>
      </w:tr>
    </w:tbl>
    <w:p w14:paraId="343D0963" w14:textId="77777777" w:rsidR="00C65F65" w:rsidRPr="00057254" w:rsidRDefault="00C65F65" w:rsidP="00437C28">
      <w:pPr>
        <w:spacing w:line="480" w:lineRule="auto"/>
        <w:rPr>
          <w:sz w:val="22"/>
          <w:szCs w:val="22"/>
        </w:rPr>
      </w:pPr>
      <w:r w:rsidRPr="00057254">
        <w:rPr>
          <w:sz w:val="22"/>
          <w:szCs w:val="22"/>
        </w:rPr>
        <w:t>Note: Std. err. In (). p-value &lt; ,1 †; p-value &lt; 0,05 *; p-value &lt; 0,005 **; p-value &lt; 0,001 ***.</w:t>
      </w:r>
    </w:p>
    <w:p w14:paraId="4400E29D" w14:textId="4FEC3E24" w:rsidR="00CC5BD0" w:rsidRPr="00057254" w:rsidRDefault="00C65F65" w:rsidP="00963FE6">
      <w:pPr>
        <w:spacing w:before="240" w:line="480" w:lineRule="auto"/>
      </w:pPr>
      <w:r w:rsidRPr="00057254">
        <w:rPr>
          <w:b/>
          <w:bCs/>
        </w:rPr>
        <w:t xml:space="preserve">Table </w:t>
      </w:r>
      <w:r w:rsidR="00D43DA0">
        <w:rPr>
          <w:b/>
          <w:bCs/>
        </w:rPr>
        <w:t>3</w:t>
      </w:r>
      <w:r w:rsidRPr="00057254">
        <w:rPr>
          <w:b/>
          <w:bCs/>
        </w:rPr>
        <w:t>.</w:t>
      </w:r>
      <w:r w:rsidRPr="00057254">
        <w:t xml:space="preserve"> Interactions between social capital and economic change</w:t>
      </w:r>
      <w:r w:rsidR="004A4536">
        <w:t>, 2016 elections</w:t>
      </w:r>
      <w:r w:rsidRPr="00057254">
        <w:t xml:space="preserve"> (Part 2)</w:t>
      </w:r>
    </w:p>
    <w:tbl>
      <w:tblPr>
        <w:tblW w:w="5000" w:type="pct"/>
        <w:tblLayout w:type="fixed"/>
        <w:tblLook w:val="04A0" w:firstRow="1" w:lastRow="0" w:firstColumn="1" w:lastColumn="0" w:noHBand="0" w:noVBand="1"/>
      </w:tblPr>
      <w:tblGrid>
        <w:gridCol w:w="1133"/>
        <w:gridCol w:w="995"/>
        <w:gridCol w:w="991"/>
        <w:gridCol w:w="993"/>
        <w:gridCol w:w="991"/>
        <w:gridCol w:w="993"/>
        <w:gridCol w:w="993"/>
        <w:gridCol w:w="991"/>
        <w:gridCol w:w="946"/>
      </w:tblGrid>
      <w:tr w:rsidR="00C65F65" w:rsidRPr="002640F0" w14:paraId="4E892ED2" w14:textId="77777777" w:rsidTr="00C9512C">
        <w:trPr>
          <w:trHeight w:val="320"/>
        </w:trPr>
        <w:tc>
          <w:tcPr>
            <w:tcW w:w="628" w:type="pct"/>
            <w:tcBorders>
              <w:top w:val="nil"/>
              <w:left w:val="nil"/>
              <w:bottom w:val="single" w:sz="4" w:space="0" w:color="auto"/>
              <w:right w:val="single" w:sz="4" w:space="0" w:color="auto"/>
            </w:tcBorders>
            <w:shd w:val="clear" w:color="auto" w:fill="auto"/>
            <w:noWrap/>
            <w:vAlign w:val="center"/>
            <w:hideMark/>
          </w:tcPr>
          <w:p w14:paraId="797B7836"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2199" w:type="pct"/>
            <w:gridSpan w:val="4"/>
            <w:tcBorders>
              <w:top w:val="nil"/>
              <w:left w:val="nil"/>
              <w:bottom w:val="single" w:sz="4" w:space="0" w:color="auto"/>
              <w:right w:val="nil"/>
            </w:tcBorders>
            <w:shd w:val="clear" w:color="auto" w:fill="auto"/>
            <w:noWrap/>
            <w:vAlign w:val="center"/>
            <w:hideMark/>
          </w:tcPr>
          <w:p w14:paraId="10BFB7EA" w14:textId="77777777" w:rsidR="00C65F65" w:rsidRPr="002640F0" w:rsidRDefault="00C65F65" w:rsidP="00963FE6">
            <w:pPr>
              <w:spacing w:line="360" w:lineRule="auto"/>
              <w:rPr>
                <w:b/>
                <w:bCs/>
                <w:color w:val="000000"/>
                <w:sz w:val="16"/>
                <w:szCs w:val="16"/>
              </w:rPr>
            </w:pPr>
            <w:r w:rsidRPr="002640F0">
              <w:rPr>
                <w:b/>
                <w:bCs/>
                <w:color w:val="000000"/>
                <w:sz w:val="16"/>
                <w:szCs w:val="16"/>
              </w:rPr>
              <w:t>Support networks</w:t>
            </w:r>
          </w:p>
        </w:tc>
        <w:tc>
          <w:tcPr>
            <w:tcW w:w="2173" w:type="pct"/>
            <w:gridSpan w:val="4"/>
            <w:tcBorders>
              <w:top w:val="nil"/>
              <w:left w:val="single" w:sz="4" w:space="0" w:color="auto"/>
              <w:bottom w:val="single" w:sz="4" w:space="0" w:color="auto"/>
              <w:right w:val="nil"/>
            </w:tcBorders>
            <w:shd w:val="clear" w:color="auto" w:fill="auto"/>
            <w:noWrap/>
            <w:vAlign w:val="center"/>
            <w:hideMark/>
          </w:tcPr>
          <w:p w14:paraId="25FF4F12" w14:textId="77777777" w:rsidR="00C65F65" w:rsidRPr="002640F0" w:rsidRDefault="00C65F65" w:rsidP="00963FE6">
            <w:pPr>
              <w:spacing w:line="360" w:lineRule="auto"/>
              <w:rPr>
                <w:b/>
                <w:bCs/>
                <w:color w:val="000000"/>
                <w:sz w:val="16"/>
                <w:szCs w:val="16"/>
              </w:rPr>
            </w:pPr>
            <w:r w:rsidRPr="002640F0">
              <w:rPr>
                <w:b/>
                <w:bCs/>
                <w:color w:val="000000"/>
                <w:sz w:val="16"/>
                <w:szCs w:val="16"/>
              </w:rPr>
              <w:t>Friendship clustering</w:t>
            </w:r>
          </w:p>
        </w:tc>
      </w:tr>
      <w:tr w:rsidR="00C65F65" w:rsidRPr="002640F0" w14:paraId="01FC5DA3"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7FD5FA7D" w14:textId="77777777" w:rsidR="00C65F65" w:rsidRPr="002640F0" w:rsidRDefault="00C65F65" w:rsidP="00963FE6">
            <w:pPr>
              <w:spacing w:line="360" w:lineRule="auto"/>
              <w:rPr>
                <w:color w:val="000000"/>
                <w:sz w:val="16"/>
                <w:szCs w:val="16"/>
              </w:rPr>
            </w:pPr>
            <w:r w:rsidRPr="002640F0">
              <w:rPr>
                <w:color w:val="000000"/>
                <w:sz w:val="16"/>
                <w:szCs w:val="16"/>
              </w:rPr>
              <w:t>Income per capita (2016)</w:t>
            </w:r>
          </w:p>
        </w:tc>
        <w:tc>
          <w:tcPr>
            <w:tcW w:w="551" w:type="pct"/>
            <w:tcBorders>
              <w:top w:val="nil"/>
              <w:left w:val="nil"/>
              <w:bottom w:val="nil"/>
              <w:right w:val="single" w:sz="4" w:space="0" w:color="auto"/>
            </w:tcBorders>
            <w:shd w:val="clear" w:color="auto" w:fill="auto"/>
            <w:noWrap/>
            <w:vAlign w:val="center"/>
            <w:hideMark/>
          </w:tcPr>
          <w:p w14:paraId="4EF78332"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087103B0"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72A72757"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119D1B7C"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533426A8"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550" w:type="pct"/>
            <w:tcBorders>
              <w:top w:val="nil"/>
              <w:left w:val="nil"/>
              <w:bottom w:val="nil"/>
              <w:right w:val="nil"/>
            </w:tcBorders>
            <w:shd w:val="clear" w:color="auto" w:fill="auto"/>
            <w:noWrap/>
            <w:vAlign w:val="center"/>
            <w:hideMark/>
          </w:tcPr>
          <w:p w14:paraId="12BBE73B"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549" w:type="pct"/>
            <w:tcBorders>
              <w:top w:val="nil"/>
              <w:left w:val="single" w:sz="4" w:space="0" w:color="auto"/>
              <w:bottom w:val="nil"/>
              <w:right w:val="single" w:sz="4" w:space="0" w:color="auto"/>
            </w:tcBorders>
            <w:shd w:val="clear" w:color="auto" w:fill="auto"/>
            <w:noWrap/>
            <w:vAlign w:val="center"/>
            <w:hideMark/>
          </w:tcPr>
          <w:p w14:paraId="4DA28100"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524" w:type="pct"/>
            <w:tcBorders>
              <w:top w:val="nil"/>
              <w:left w:val="nil"/>
              <w:bottom w:val="nil"/>
              <w:right w:val="nil"/>
            </w:tcBorders>
            <w:shd w:val="clear" w:color="auto" w:fill="auto"/>
            <w:noWrap/>
            <w:vAlign w:val="center"/>
            <w:hideMark/>
          </w:tcPr>
          <w:p w14:paraId="6E3BAA2C" w14:textId="77777777" w:rsidR="00C65F65" w:rsidRPr="002640F0" w:rsidRDefault="00C65F65" w:rsidP="00963FE6">
            <w:pPr>
              <w:spacing w:line="360" w:lineRule="auto"/>
              <w:rPr>
                <w:color w:val="000000"/>
                <w:sz w:val="16"/>
                <w:szCs w:val="16"/>
              </w:rPr>
            </w:pPr>
            <w:r w:rsidRPr="002640F0">
              <w:rPr>
                <w:color w:val="000000"/>
                <w:sz w:val="16"/>
                <w:szCs w:val="16"/>
              </w:rPr>
              <w:t>-0.000***</w:t>
            </w:r>
          </w:p>
        </w:tc>
      </w:tr>
      <w:tr w:rsidR="00C65F65" w:rsidRPr="002640F0" w14:paraId="462202AD"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49A0EF3C"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3E06B368"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221D68C3"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5D48BB5B"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4A488CF1"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5C53CF31"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550" w:type="pct"/>
            <w:tcBorders>
              <w:top w:val="nil"/>
              <w:left w:val="nil"/>
              <w:bottom w:val="nil"/>
              <w:right w:val="nil"/>
            </w:tcBorders>
            <w:shd w:val="clear" w:color="auto" w:fill="auto"/>
            <w:noWrap/>
            <w:vAlign w:val="center"/>
            <w:hideMark/>
          </w:tcPr>
          <w:p w14:paraId="16407C3F"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549" w:type="pct"/>
            <w:tcBorders>
              <w:top w:val="nil"/>
              <w:left w:val="single" w:sz="4" w:space="0" w:color="auto"/>
              <w:bottom w:val="nil"/>
              <w:right w:val="single" w:sz="4" w:space="0" w:color="auto"/>
            </w:tcBorders>
            <w:shd w:val="clear" w:color="auto" w:fill="auto"/>
            <w:noWrap/>
            <w:vAlign w:val="center"/>
            <w:hideMark/>
          </w:tcPr>
          <w:p w14:paraId="42EB3083" w14:textId="77777777" w:rsidR="00C65F65" w:rsidRPr="002640F0" w:rsidRDefault="00C65F65" w:rsidP="00963FE6">
            <w:pPr>
              <w:spacing w:line="360" w:lineRule="auto"/>
              <w:rPr>
                <w:color w:val="000000"/>
                <w:sz w:val="16"/>
                <w:szCs w:val="16"/>
              </w:rPr>
            </w:pPr>
            <w:r w:rsidRPr="002640F0">
              <w:rPr>
                <w:color w:val="000000"/>
                <w:sz w:val="16"/>
                <w:szCs w:val="16"/>
              </w:rPr>
              <w:t>(0.000)</w:t>
            </w:r>
          </w:p>
        </w:tc>
        <w:tc>
          <w:tcPr>
            <w:tcW w:w="524" w:type="pct"/>
            <w:tcBorders>
              <w:top w:val="nil"/>
              <w:left w:val="nil"/>
              <w:bottom w:val="nil"/>
              <w:right w:val="nil"/>
            </w:tcBorders>
            <w:shd w:val="clear" w:color="auto" w:fill="auto"/>
            <w:noWrap/>
            <w:vAlign w:val="center"/>
            <w:hideMark/>
          </w:tcPr>
          <w:p w14:paraId="53B0F133" w14:textId="77777777" w:rsidR="00C65F65" w:rsidRPr="002640F0" w:rsidRDefault="00C65F65" w:rsidP="00963FE6">
            <w:pPr>
              <w:spacing w:line="360" w:lineRule="auto"/>
              <w:rPr>
                <w:color w:val="000000"/>
                <w:sz w:val="16"/>
                <w:szCs w:val="16"/>
              </w:rPr>
            </w:pPr>
            <w:r w:rsidRPr="002640F0">
              <w:rPr>
                <w:color w:val="000000"/>
                <w:sz w:val="16"/>
                <w:szCs w:val="16"/>
              </w:rPr>
              <w:t>(0.000)</w:t>
            </w:r>
          </w:p>
        </w:tc>
      </w:tr>
      <w:tr w:rsidR="00C65F65" w:rsidRPr="002640F0" w14:paraId="1FEFD9AE"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21CD75D3" w14:textId="77777777" w:rsidR="00C65F65" w:rsidRPr="002640F0" w:rsidRDefault="00C65F65" w:rsidP="00963FE6">
            <w:pPr>
              <w:spacing w:line="360" w:lineRule="auto"/>
              <w:rPr>
                <w:color w:val="000000"/>
                <w:sz w:val="16"/>
                <w:szCs w:val="16"/>
              </w:rPr>
            </w:pPr>
            <w:r w:rsidRPr="002640F0">
              <w:rPr>
                <w:color w:val="000000"/>
                <w:sz w:val="16"/>
                <w:szCs w:val="16"/>
              </w:rPr>
              <w:t>Inequality (Gini 2016)</w:t>
            </w:r>
          </w:p>
        </w:tc>
        <w:tc>
          <w:tcPr>
            <w:tcW w:w="551" w:type="pct"/>
            <w:tcBorders>
              <w:top w:val="nil"/>
              <w:left w:val="nil"/>
              <w:bottom w:val="nil"/>
              <w:right w:val="single" w:sz="4" w:space="0" w:color="auto"/>
            </w:tcBorders>
            <w:shd w:val="clear" w:color="auto" w:fill="auto"/>
            <w:noWrap/>
            <w:vAlign w:val="center"/>
            <w:hideMark/>
          </w:tcPr>
          <w:p w14:paraId="622DE45C" w14:textId="77777777" w:rsidR="00C65F65" w:rsidRPr="002640F0" w:rsidRDefault="00C65F65" w:rsidP="00963FE6">
            <w:pPr>
              <w:spacing w:line="360" w:lineRule="auto"/>
              <w:rPr>
                <w:color w:val="000000"/>
                <w:sz w:val="16"/>
                <w:szCs w:val="16"/>
              </w:rPr>
            </w:pPr>
            <w:r w:rsidRPr="002640F0">
              <w:rPr>
                <w:color w:val="000000"/>
                <w:sz w:val="16"/>
                <w:szCs w:val="16"/>
              </w:rPr>
              <w:t>-0.07**</w:t>
            </w:r>
          </w:p>
        </w:tc>
        <w:tc>
          <w:tcPr>
            <w:tcW w:w="549" w:type="pct"/>
            <w:tcBorders>
              <w:top w:val="nil"/>
              <w:left w:val="nil"/>
              <w:bottom w:val="nil"/>
              <w:right w:val="nil"/>
            </w:tcBorders>
            <w:shd w:val="clear" w:color="auto" w:fill="auto"/>
            <w:noWrap/>
            <w:vAlign w:val="center"/>
            <w:hideMark/>
          </w:tcPr>
          <w:p w14:paraId="159E8CEB" w14:textId="77777777" w:rsidR="00C65F65" w:rsidRPr="002640F0" w:rsidRDefault="00C65F65" w:rsidP="00963FE6">
            <w:pPr>
              <w:spacing w:line="360" w:lineRule="auto"/>
              <w:rPr>
                <w:color w:val="000000"/>
                <w:sz w:val="16"/>
                <w:szCs w:val="16"/>
              </w:rPr>
            </w:pPr>
            <w:r w:rsidRPr="002640F0">
              <w:rPr>
                <w:color w:val="000000"/>
                <w:sz w:val="16"/>
                <w:szCs w:val="16"/>
              </w:rPr>
              <w:t>-0.121***</w:t>
            </w:r>
          </w:p>
        </w:tc>
        <w:tc>
          <w:tcPr>
            <w:tcW w:w="550" w:type="pct"/>
            <w:tcBorders>
              <w:top w:val="nil"/>
              <w:left w:val="single" w:sz="4" w:space="0" w:color="auto"/>
              <w:bottom w:val="nil"/>
              <w:right w:val="single" w:sz="4" w:space="0" w:color="auto"/>
            </w:tcBorders>
            <w:shd w:val="clear" w:color="auto" w:fill="auto"/>
            <w:noWrap/>
            <w:vAlign w:val="center"/>
            <w:hideMark/>
          </w:tcPr>
          <w:p w14:paraId="7E90D1A2" w14:textId="77777777" w:rsidR="00C65F65" w:rsidRPr="002640F0" w:rsidRDefault="00C65F65" w:rsidP="00963FE6">
            <w:pPr>
              <w:spacing w:line="360" w:lineRule="auto"/>
              <w:rPr>
                <w:color w:val="000000"/>
                <w:sz w:val="16"/>
                <w:szCs w:val="16"/>
              </w:rPr>
            </w:pPr>
            <w:r w:rsidRPr="002640F0">
              <w:rPr>
                <w:color w:val="000000"/>
                <w:sz w:val="16"/>
                <w:szCs w:val="16"/>
              </w:rPr>
              <w:t>-0.078***</w:t>
            </w:r>
          </w:p>
        </w:tc>
        <w:tc>
          <w:tcPr>
            <w:tcW w:w="549" w:type="pct"/>
            <w:tcBorders>
              <w:top w:val="nil"/>
              <w:left w:val="nil"/>
              <w:bottom w:val="nil"/>
              <w:right w:val="nil"/>
            </w:tcBorders>
            <w:shd w:val="clear" w:color="auto" w:fill="auto"/>
            <w:noWrap/>
            <w:vAlign w:val="center"/>
            <w:hideMark/>
          </w:tcPr>
          <w:p w14:paraId="14C731E2" w14:textId="77777777" w:rsidR="00C65F65" w:rsidRPr="002640F0" w:rsidRDefault="00C65F65" w:rsidP="00963FE6">
            <w:pPr>
              <w:spacing w:line="360" w:lineRule="auto"/>
              <w:rPr>
                <w:color w:val="000000"/>
                <w:sz w:val="16"/>
                <w:szCs w:val="16"/>
              </w:rPr>
            </w:pPr>
            <w:r w:rsidRPr="002640F0">
              <w:rPr>
                <w:color w:val="000000"/>
                <w:sz w:val="16"/>
                <w:szCs w:val="16"/>
              </w:rPr>
              <w:t>-0.077**</w:t>
            </w:r>
          </w:p>
        </w:tc>
        <w:tc>
          <w:tcPr>
            <w:tcW w:w="550" w:type="pct"/>
            <w:tcBorders>
              <w:top w:val="nil"/>
              <w:left w:val="single" w:sz="4" w:space="0" w:color="auto"/>
              <w:bottom w:val="nil"/>
              <w:right w:val="single" w:sz="4" w:space="0" w:color="auto"/>
            </w:tcBorders>
            <w:shd w:val="clear" w:color="auto" w:fill="auto"/>
            <w:noWrap/>
            <w:vAlign w:val="center"/>
            <w:hideMark/>
          </w:tcPr>
          <w:p w14:paraId="38D17282" w14:textId="77777777" w:rsidR="00C65F65" w:rsidRPr="002640F0" w:rsidRDefault="00C65F65" w:rsidP="00963FE6">
            <w:pPr>
              <w:spacing w:line="360" w:lineRule="auto"/>
              <w:rPr>
                <w:color w:val="000000"/>
                <w:sz w:val="16"/>
                <w:szCs w:val="16"/>
              </w:rPr>
            </w:pPr>
            <w:r w:rsidRPr="002640F0">
              <w:rPr>
                <w:color w:val="000000"/>
                <w:sz w:val="16"/>
                <w:szCs w:val="16"/>
              </w:rPr>
              <w:t>-0.078***</w:t>
            </w:r>
          </w:p>
        </w:tc>
        <w:tc>
          <w:tcPr>
            <w:tcW w:w="550" w:type="pct"/>
            <w:tcBorders>
              <w:top w:val="nil"/>
              <w:left w:val="nil"/>
              <w:bottom w:val="nil"/>
              <w:right w:val="nil"/>
            </w:tcBorders>
            <w:shd w:val="clear" w:color="auto" w:fill="auto"/>
            <w:noWrap/>
            <w:vAlign w:val="center"/>
            <w:hideMark/>
          </w:tcPr>
          <w:p w14:paraId="5622C309" w14:textId="77777777" w:rsidR="00C65F65" w:rsidRPr="002640F0" w:rsidRDefault="00C65F65" w:rsidP="00963FE6">
            <w:pPr>
              <w:spacing w:line="360" w:lineRule="auto"/>
              <w:rPr>
                <w:color w:val="000000"/>
                <w:sz w:val="16"/>
                <w:szCs w:val="16"/>
              </w:rPr>
            </w:pPr>
            <w:r w:rsidRPr="002640F0">
              <w:rPr>
                <w:color w:val="000000"/>
                <w:sz w:val="16"/>
                <w:szCs w:val="16"/>
              </w:rPr>
              <w:t>-0.127***</w:t>
            </w:r>
          </w:p>
        </w:tc>
        <w:tc>
          <w:tcPr>
            <w:tcW w:w="549" w:type="pct"/>
            <w:tcBorders>
              <w:top w:val="nil"/>
              <w:left w:val="single" w:sz="4" w:space="0" w:color="auto"/>
              <w:bottom w:val="nil"/>
              <w:right w:val="single" w:sz="4" w:space="0" w:color="auto"/>
            </w:tcBorders>
            <w:shd w:val="clear" w:color="auto" w:fill="auto"/>
            <w:noWrap/>
            <w:vAlign w:val="center"/>
            <w:hideMark/>
          </w:tcPr>
          <w:p w14:paraId="0EA119FF" w14:textId="77777777" w:rsidR="00C65F65" w:rsidRPr="002640F0" w:rsidRDefault="00C65F65" w:rsidP="00963FE6">
            <w:pPr>
              <w:spacing w:line="360" w:lineRule="auto"/>
              <w:rPr>
                <w:color w:val="000000"/>
                <w:sz w:val="16"/>
                <w:szCs w:val="16"/>
              </w:rPr>
            </w:pPr>
            <w:r w:rsidRPr="002640F0">
              <w:rPr>
                <w:color w:val="000000"/>
                <w:sz w:val="16"/>
                <w:szCs w:val="16"/>
              </w:rPr>
              <w:t>-0.09***</w:t>
            </w:r>
          </w:p>
        </w:tc>
        <w:tc>
          <w:tcPr>
            <w:tcW w:w="524" w:type="pct"/>
            <w:tcBorders>
              <w:top w:val="nil"/>
              <w:left w:val="nil"/>
              <w:bottom w:val="nil"/>
              <w:right w:val="nil"/>
            </w:tcBorders>
            <w:shd w:val="clear" w:color="auto" w:fill="auto"/>
            <w:noWrap/>
            <w:vAlign w:val="center"/>
            <w:hideMark/>
          </w:tcPr>
          <w:p w14:paraId="556F0A6D" w14:textId="2D604808" w:rsidR="00C65F65" w:rsidRPr="002640F0" w:rsidRDefault="00C65F65" w:rsidP="00963FE6">
            <w:pPr>
              <w:spacing w:line="360" w:lineRule="auto"/>
              <w:rPr>
                <w:color w:val="000000"/>
                <w:sz w:val="16"/>
                <w:szCs w:val="16"/>
              </w:rPr>
            </w:pPr>
            <w:r w:rsidRPr="002640F0">
              <w:rPr>
                <w:color w:val="000000"/>
                <w:sz w:val="16"/>
                <w:szCs w:val="16"/>
              </w:rPr>
              <w:t>-0.08</w:t>
            </w:r>
            <w:r w:rsidR="005453B2" w:rsidRPr="002640F0">
              <w:rPr>
                <w:color w:val="000000"/>
                <w:sz w:val="16"/>
                <w:szCs w:val="16"/>
              </w:rPr>
              <w:t>9</w:t>
            </w:r>
            <w:r w:rsidRPr="002640F0">
              <w:rPr>
                <w:color w:val="000000"/>
                <w:sz w:val="16"/>
                <w:szCs w:val="16"/>
              </w:rPr>
              <w:t>***</w:t>
            </w:r>
          </w:p>
        </w:tc>
      </w:tr>
      <w:tr w:rsidR="00C65F65" w:rsidRPr="002640F0" w14:paraId="5FAA10A7"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4F7EB922"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4B912DC9" w14:textId="77777777" w:rsidR="00C65F65" w:rsidRPr="002640F0" w:rsidRDefault="00C65F65" w:rsidP="00963FE6">
            <w:pPr>
              <w:spacing w:line="360" w:lineRule="auto"/>
              <w:rPr>
                <w:color w:val="000000"/>
                <w:sz w:val="16"/>
                <w:szCs w:val="16"/>
              </w:rPr>
            </w:pPr>
            <w:r w:rsidRPr="002640F0">
              <w:rPr>
                <w:color w:val="000000"/>
                <w:sz w:val="16"/>
                <w:szCs w:val="16"/>
              </w:rPr>
              <w:t>(0.024)</w:t>
            </w:r>
          </w:p>
        </w:tc>
        <w:tc>
          <w:tcPr>
            <w:tcW w:w="549" w:type="pct"/>
            <w:tcBorders>
              <w:top w:val="nil"/>
              <w:left w:val="nil"/>
              <w:bottom w:val="nil"/>
              <w:right w:val="nil"/>
            </w:tcBorders>
            <w:shd w:val="clear" w:color="auto" w:fill="auto"/>
            <w:noWrap/>
            <w:vAlign w:val="center"/>
            <w:hideMark/>
          </w:tcPr>
          <w:p w14:paraId="1B964918" w14:textId="77777777" w:rsidR="00C65F65" w:rsidRPr="002640F0" w:rsidRDefault="00C65F65" w:rsidP="00963FE6">
            <w:pPr>
              <w:spacing w:line="360" w:lineRule="auto"/>
              <w:rPr>
                <w:color w:val="000000"/>
                <w:sz w:val="16"/>
                <w:szCs w:val="16"/>
              </w:rPr>
            </w:pPr>
            <w:r w:rsidRPr="002640F0">
              <w:rPr>
                <w:color w:val="000000"/>
                <w:sz w:val="16"/>
                <w:szCs w:val="16"/>
              </w:rPr>
              <w:t>(0.023)</w:t>
            </w:r>
          </w:p>
        </w:tc>
        <w:tc>
          <w:tcPr>
            <w:tcW w:w="550" w:type="pct"/>
            <w:tcBorders>
              <w:top w:val="nil"/>
              <w:left w:val="single" w:sz="4" w:space="0" w:color="auto"/>
              <w:bottom w:val="nil"/>
              <w:right w:val="single" w:sz="4" w:space="0" w:color="auto"/>
            </w:tcBorders>
            <w:shd w:val="clear" w:color="auto" w:fill="auto"/>
            <w:noWrap/>
            <w:vAlign w:val="center"/>
            <w:hideMark/>
          </w:tcPr>
          <w:p w14:paraId="6F7EE5B9" w14:textId="77777777" w:rsidR="00C65F65" w:rsidRPr="002640F0" w:rsidRDefault="00C65F65" w:rsidP="00963FE6">
            <w:pPr>
              <w:spacing w:line="360" w:lineRule="auto"/>
              <w:rPr>
                <w:color w:val="000000"/>
                <w:sz w:val="16"/>
                <w:szCs w:val="16"/>
              </w:rPr>
            </w:pPr>
            <w:r w:rsidRPr="002640F0">
              <w:rPr>
                <w:color w:val="000000"/>
                <w:sz w:val="16"/>
                <w:szCs w:val="16"/>
              </w:rPr>
              <w:t>(0.024)</w:t>
            </w:r>
          </w:p>
        </w:tc>
        <w:tc>
          <w:tcPr>
            <w:tcW w:w="549" w:type="pct"/>
            <w:tcBorders>
              <w:top w:val="nil"/>
              <w:left w:val="nil"/>
              <w:bottom w:val="nil"/>
              <w:right w:val="nil"/>
            </w:tcBorders>
            <w:shd w:val="clear" w:color="auto" w:fill="auto"/>
            <w:noWrap/>
            <w:vAlign w:val="center"/>
            <w:hideMark/>
          </w:tcPr>
          <w:p w14:paraId="723FD966" w14:textId="77777777" w:rsidR="00C65F65" w:rsidRPr="002640F0" w:rsidRDefault="00C65F65" w:rsidP="00963FE6">
            <w:pPr>
              <w:spacing w:line="360" w:lineRule="auto"/>
              <w:rPr>
                <w:color w:val="000000"/>
                <w:sz w:val="16"/>
                <w:szCs w:val="16"/>
              </w:rPr>
            </w:pPr>
            <w:r w:rsidRPr="002640F0">
              <w:rPr>
                <w:color w:val="000000"/>
                <w:sz w:val="16"/>
                <w:szCs w:val="16"/>
              </w:rPr>
              <w:t>(0.024)</w:t>
            </w:r>
          </w:p>
        </w:tc>
        <w:tc>
          <w:tcPr>
            <w:tcW w:w="550" w:type="pct"/>
            <w:tcBorders>
              <w:top w:val="nil"/>
              <w:left w:val="single" w:sz="4" w:space="0" w:color="auto"/>
              <w:bottom w:val="nil"/>
              <w:right w:val="single" w:sz="4" w:space="0" w:color="auto"/>
            </w:tcBorders>
            <w:shd w:val="clear" w:color="auto" w:fill="auto"/>
            <w:noWrap/>
            <w:vAlign w:val="center"/>
            <w:hideMark/>
          </w:tcPr>
          <w:p w14:paraId="16840D2D" w14:textId="77777777" w:rsidR="00C65F65" w:rsidRPr="002640F0" w:rsidRDefault="00C65F65" w:rsidP="00963FE6">
            <w:pPr>
              <w:spacing w:line="360" w:lineRule="auto"/>
              <w:rPr>
                <w:color w:val="000000"/>
                <w:sz w:val="16"/>
                <w:szCs w:val="16"/>
              </w:rPr>
            </w:pPr>
            <w:r w:rsidRPr="002640F0">
              <w:rPr>
                <w:color w:val="000000"/>
                <w:sz w:val="16"/>
                <w:szCs w:val="16"/>
              </w:rPr>
              <w:t>(0.023)</w:t>
            </w:r>
          </w:p>
        </w:tc>
        <w:tc>
          <w:tcPr>
            <w:tcW w:w="550" w:type="pct"/>
            <w:tcBorders>
              <w:top w:val="nil"/>
              <w:left w:val="nil"/>
              <w:bottom w:val="nil"/>
              <w:right w:val="nil"/>
            </w:tcBorders>
            <w:shd w:val="clear" w:color="auto" w:fill="auto"/>
            <w:noWrap/>
            <w:vAlign w:val="center"/>
            <w:hideMark/>
          </w:tcPr>
          <w:p w14:paraId="62FA3935" w14:textId="77777777" w:rsidR="00C65F65" w:rsidRPr="002640F0" w:rsidRDefault="00C65F65" w:rsidP="00963FE6">
            <w:pPr>
              <w:spacing w:line="360" w:lineRule="auto"/>
              <w:rPr>
                <w:color w:val="000000"/>
                <w:sz w:val="16"/>
                <w:szCs w:val="16"/>
              </w:rPr>
            </w:pPr>
            <w:r w:rsidRPr="002640F0">
              <w:rPr>
                <w:color w:val="000000"/>
                <w:sz w:val="16"/>
                <w:szCs w:val="16"/>
              </w:rPr>
              <w:t>(0.023)</w:t>
            </w:r>
          </w:p>
        </w:tc>
        <w:tc>
          <w:tcPr>
            <w:tcW w:w="549" w:type="pct"/>
            <w:tcBorders>
              <w:top w:val="nil"/>
              <w:left w:val="single" w:sz="4" w:space="0" w:color="auto"/>
              <w:bottom w:val="nil"/>
              <w:right w:val="single" w:sz="4" w:space="0" w:color="auto"/>
            </w:tcBorders>
            <w:shd w:val="clear" w:color="auto" w:fill="auto"/>
            <w:noWrap/>
            <w:vAlign w:val="center"/>
            <w:hideMark/>
          </w:tcPr>
          <w:p w14:paraId="3471997F" w14:textId="77777777" w:rsidR="00C65F65" w:rsidRPr="002640F0" w:rsidRDefault="00C65F65" w:rsidP="00963FE6">
            <w:pPr>
              <w:spacing w:line="360" w:lineRule="auto"/>
              <w:rPr>
                <w:color w:val="000000"/>
                <w:sz w:val="16"/>
                <w:szCs w:val="16"/>
              </w:rPr>
            </w:pPr>
            <w:r w:rsidRPr="002640F0">
              <w:rPr>
                <w:color w:val="000000"/>
                <w:sz w:val="16"/>
                <w:szCs w:val="16"/>
              </w:rPr>
              <w:t>(0.023)</w:t>
            </w:r>
          </w:p>
        </w:tc>
        <w:tc>
          <w:tcPr>
            <w:tcW w:w="524" w:type="pct"/>
            <w:tcBorders>
              <w:top w:val="nil"/>
              <w:left w:val="nil"/>
              <w:bottom w:val="nil"/>
              <w:right w:val="nil"/>
            </w:tcBorders>
            <w:shd w:val="clear" w:color="auto" w:fill="auto"/>
            <w:noWrap/>
            <w:vAlign w:val="center"/>
            <w:hideMark/>
          </w:tcPr>
          <w:p w14:paraId="051A5E8E" w14:textId="77777777" w:rsidR="00C65F65" w:rsidRPr="002640F0" w:rsidRDefault="00C65F65" w:rsidP="00963FE6">
            <w:pPr>
              <w:spacing w:line="360" w:lineRule="auto"/>
              <w:rPr>
                <w:color w:val="000000"/>
                <w:sz w:val="16"/>
                <w:szCs w:val="16"/>
              </w:rPr>
            </w:pPr>
            <w:r w:rsidRPr="002640F0">
              <w:rPr>
                <w:color w:val="000000"/>
                <w:sz w:val="16"/>
                <w:szCs w:val="16"/>
              </w:rPr>
              <w:t>(0.023)</w:t>
            </w:r>
          </w:p>
        </w:tc>
      </w:tr>
      <w:tr w:rsidR="00C65F65" w:rsidRPr="002640F0" w14:paraId="1F5FE60E"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1A4DB0CF" w14:textId="77777777" w:rsidR="00C65F65" w:rsidRPr="002640F0" w:rsidRDefault="00C65F65" w:rsidP="00963FE6">
            <w:pPr>
              <w:spacing w:line="360" w:lineRule="auto"/>
              <w:rPr>
                <w:color w:val="000000"/>
                <w:sz w:val="16"/>
                <w:szCs w:val="16"/>
              </w:rPr>
            </w:pPr>
            <w:r w:rsidRPr="002640F0">
              <w:rPr>
                <w:color w:val="000000"/>
                <w:sz w:val="16"/>
                <w:szCs w:val="16"/>
              </w:rPr>
              <w:t>Social Capital</w:t>
            </w:r>
          </w:p>
        </w:tc>
        <w:tc>
          <w:tcPr>
            <w:tcW w:w="551" w:type="pct"/>
            <w:tcBorders>
              <w:top w:val="nil"/>
              <w:left w:val="nil"/>
              <w:bottom w:val="nil"/>
              <w:right w:val="single" w:sz="4" w:space="0" w:color="auto"/>
            </w:tcBorders>
            <w:shd w:val="clear" w:color="auto" w:fill="auto"/>
            <w:noWrap/>
            <w:vAlign w:val="center"/>
            <w:hideMark/>
          </w:tcPr>
          <w:p w14:paraId="3184BC62" w14:textId="77777777" w:rsidR="00C65F65" w:rsidRPr="002640F0" w:rsidRDefault="00C65F65" w:rsidP="00963FE6">
            <w:pPr>
              <w:spacing w:line="360" w:lineRule="auto"/>
              <w:rPr>
                <w:color w:val="000000"/>
                <w:sz w:val="16"/>
                <w:szCs w:val="16"/>
              </w:rPr>
            </w:pPr>
            <w:r w:rsidRPr="002640F0">
              <w:rPr>
                <w:color w:val="000000"/>
                <w:sz w:val="16"/>
                <w:szCs w:val="16"/>
              </w:rPr>
              <w:t>1.016***</w:t>
            </w:r>
          </w:p>
        </w:tc>
        <w:tc>
          <w:tcPr>
            <w:tcW w:w="549" w:type="pct"/>
            <w:tcBorders>
              <w:top w:val="nil"/>
              <w:left w:val="nil"/>
              <w:bottom w:val="nil"/>
              <w:right w:val="nil"/>
            </w:tcBorders>
            <w:shd w:val="clear" w:color="auto" w:fill="auto"/>
            <w:noWrap/>
            <w:vAlign w:val="center"/>
            <w:hideMark/>
          </w:tcPr>
          <w:p w14:paraId="4C3BC482" w14:textId="77777777" w:rsidR="00C65F65" w:rsidRPr="002640F0" w:rsidRDefault="00C65F65" w:rsidP="00963FE6">
            <w:pPr>
              <w:spacing w:line="360" w:lineRule="auto"/>
              <w:rPr>
                <w:color w:val="000000"/>
                <w:sz w:val="16"/>
                <w:szCs w:val="16"/>
              </w:rPr>
            </w:pPr>
            <w:r w:rsidRPr="002640F0">
              <w:rPr>
                <w:color w:val="000000"/>
                <w:sz w:val="16"/>
                <w:szCs w:val="16"/>
              </w:rPr>
              <w:t>0.504***</w:t>
            </w:r>
          </w:p>
        </w:tc>
        <w:tc>
          <w:tcPr>
            <w:tcW w:w="550" w:type="pct"/>
            <w:tcBorders>
              <w:top w:val="nil"/>
              <w:left w:val="single" w:sz="4" w:space="0" w:color="auto"/>
              <w:bottom w:val="nil"/>
              <w:right w:val="single" w:sz="4" w:space="0" w:color="auto"/>
            </w:tcBorders>
            <w:shd w:val="clear" w:color="auto" w:fill="auto"/>
            <w:noWrap/>
            <w:vAlign w:val="center"/>
            <w:hideMark/>
          </w:tcPr>
          <w:p w14:paraId="2BEE7EF4" w14:textId="77777777" w:rsidR="00C65F65" w:rsidRPr="002640F0" w:rsidRDefault="00C65F65" w:rsidP="00963FE6">
            <w:pPr>
              <w:spacing w:line="360" w:lineRule="auto"/>
              <w:rPr>
                <w:color w:val="000000"/>
                <w:sz w:val="16"/>
                <w:szCs w:val="16"/>
              </w:rPr>
            </w:pPr>
            <w:r w:rsidRPr="002640F0">
              <w:rPr>
                <w:color w:val="000000"/>
                <w:sz w:val="16"/>
                <w:szCs w:val="16"/>
              </w:rPr>
              <w:t>2.542***</w:t>
            </w:r>
          </w:p>
        </w:tc>
        <w:tc>
          <w:tcPr>
            <w:tcW w:w="549" w:type="pct"/>
            <w:tcBorders>
              <w:top w:val="nil"/>
              <w:left w:val="nil"/>
              <w:bottom w:val="nil"/>
              <w:right w:val="nil"/>
            </w:tcBorders>
            <w:shd w:val="clear" w:color="auto" w:fill="auto"/>
            <w:noWrap/>
            <w:vAlign w:val="center"/>
            <w:hideMark/>
          </w:tcPr>
          <w:p w14:paraId="7789144E" w14:textId="77777777" w:rsidR="00C65F65" w:rsidRPr="002640F0" w:rsidRDefault="00C65F65" w:rsidP="00963FE6">
            <w:pPr>
              <w:spacing w:line="360" w:lineRule="auto"/>
              <w:rPr>
                <w:color w:val="000000"/>
                <w:sz w:val="16"/>
                <w:szCs w:val="16"/>
              </w:rPr>
            </w:pPr>
            <w:r w:rsidRPr="002640F0">
              <w:rPr>
                <w:color w:val="000000"/>
                <w:sz w:val="16"/>
                <w:szCs w:val="16"/>
              </w:rPr>
              <w:t>3.085***</w:t>
            </w:r>
          </w:p>
        </w:tc>
        <w:tc>
          <w:tcPr>
            <w:tcW w:w="550" w:type="pct"/>
            <w:tcBorders>
              <w:top w:val="nil"/>
              <w:left w:val="single" w:sz="4" w:space="0" w:color="auto"/>
              <w:bottom w:val="nil"/>
              <w:right w:val="single" w:sz="4" w:space="0" w:color="auto"/>
            </w:tcBorders>
            <w:shd w:val="clear" w:color="auto" w:fill="auto"/>
            <w:noWrap/>
            <w:vAlign w:val="center"/>
            <w:hideMark/>
          </w:tcPr>
          <w:p w14:paraId="60DCE0FB" w14:textId="77777777" w:rsidR="00C65F65" w:rsidRPr="002640F0" w:rsidRDefault="00C65F65" w:rsidP="00963FE6">
            <w:pPr>
              <w:spacing w:line="360" w:lineRule="auto"/>
              <w:rPr>
                <w:color w:val="000000"/>
                <w:sz w:val="16"/>
                <w:szCs w:val="16"/>
              </w:rPr>
            </w:pPr>
            <w:r w:rsidRPr="002640F0">
              <w:rPr>
                <w:color w:val="000000"/>
                <w:sz w:val="16"/>
                <w:szCs w:val="16"/>
              </w:rPr>
              <w:t>0.713***</w:t>
            </w:r>
          </w:p>
        </w:tc>
        <w:tc>
          <w:tcPr>
            <w:tcW w:w="550" w:type="pct"/>
            <w:tcBorders>
              <w:top w:val="nil"/>
              <w:left w:val="nil"/>
              <w:bottom w:val="nil"/>
              <w:right w:val="nil"/>
            </w:tcBorders>
            <w:shd w:val="clear" w:color="auto" w:fill="auto"/>
            <w:noWrap/>
            <w:vAlign w:val="center"/>
            <w:hideMark/>
          </w:tcPr>
          <w:p w14:paraId="14AFE590" w14:textId="77777777" w:rsidR="00C65F65" w:rsidRPr="002640F0" w:rsidRDefault="00C65F65" w:rsidP="00963FE6">
            <w:pPr>
              <w:spacing w:line="360" w:lineRule="auto"/>
              <w:rPr>
                <w:color w:val="000000"/>
                <w:sz w:val="16"/>
                <w:szCs w:val="16"/>
              </w:rPr>
            </w:pPr>
            <w:r w:rsidRPr="002640F0">
              <w:rPr>
                <w:color w:val="000000"/>
                <w:sz w:val="16"/>
                <w:szCs w:val="16"/>
              </w:rPr>
              <w:t>0.504***</w:t>
            </w:r>
          </w:p>
        </w:tc>
        <w:tc>
          <w:tcPr>
            <w:tcW w:w="549" w:type="pct"/>
            <w:tcBorders>
              <w:top w:val="nil"/>
              <w:left w:val="single" w:sz="4" w:space="0" w:color="auto"/>
              <w:bottom w:val="nil"/>
              <w:right w:val="single" w:sz="4" w:space="0" w:color="auto"/>
            </w:tcBorders>
            <w:shd w:val="clear" w:color="auto" w:fill="auto"/>
            <w:noWrap/>
            <w:vAlign w:val="center"/>
            <w:hideMark/>
          </w:tcPr>
          <w:p w14:paraId="3B0679C3" w14:textId="77777777" w:rsidR="00C65F65" w:rsidRPr="002640F0" w:rsidRDefault="00C65F65" w:rsidP="00963FE6">
            <w:pPr>
              <w:spacing w:line="360" w:lineRule="auto"/>
              <w:rPr>
                <w:color w:val="000000"/>
                <w:sz w:val="16"/>
                <w:szCs w:val="16"/>
              </w:rPr>
            </w:pPr>
            <w:r w:rsidRPr="002640F0">
              <w:rPr>
                <w:color w:val="000000"/>
                <w:sz w:val="16"/>
                <w:szCs w:val="16"/>
              </w:rPr>
              <w:t>0.435*</w:t>
            </w:r>
          </w:p>
        </w:tc>
        <w:tc>
          <w:tcPr>
            <w:tcW w:w="524" w:type="pct"/>
            <w:tcBorders>
              <w:top w:val="nil"/>
              <w:left w:val="nil"/>
              <w:bottom w:val="nil"/>
              <w:right w:val="nil"/>
            </w:tcBorders>
            <w:shd w:val="clear" w:color="auto" w:fill="auto"/>
            <w:noWrap/>
            <w:vAlign w:val="center"/>
            <w:hideMark/>
          </w:tcPr>
          <w:p w14:paraId="027A0D61" w14:textId="77777777" w:rsidR="00C65F65" w:rsidRPr="002640F0" w:rsidRDefault="00C65F65" w:rsidP="00963FE6">
            <w:pPr>
              <w:spacing w:line="360" w:lineRule="auto"/>
              <w:rPr>
                <w:color w:val="000000"/>
                <w:sz w:val="16"/>
                <w:szCs w:val="16"/>
              </w:rPr>
            </w:pPr>
            <w:r w:rsidRPr="002640F0">
              <w:rPr>
                <w:color w:val="000000"/>
                <w:sz w:val="16"/>
                <w:szCs w:val="16"/>
              </w:rPr>
              <w:t>0.2</w:t>
            </w:r>
          </w:p>
        </w:tc>
      </w:tr>
      <w:tr w:rsidR="00C65F65" w:rsidRPr="002640F0" w14:paraId="3D5FB18C"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3D097A2F"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2FA1386A" w14:textId="77777777" w:rsidR="00C65F65" w:rsidRPr="002640F0" w:rsidRDefault="00C65F65" w:rsidP="00963FE6">
            <w:pPr>
              <w:spacing w:line="360" w:lineRule="auto"/>
              <w:rPr>
                <w:color w:val="000000"/>
                <w:sz w:val="16"/>
                <w:szCs w:val="16"/>
              </w:rPr>
            </w:pPr>
            <w:r w:rsidRPr="002640F0">
              <w:rPr>
                <w:color w:val="000000"/>
                <w:sz w:val="16"/>
                <w:szCs w:val="16"/>
              </w:rPr>
              <w:t>(0.063)</w:t>
            </w:r>
          </w:p>
        </w:tc>
        <w:tc>
          <w:tcPr>
            <w:tcW w:w="549" w:type="pct"/>
            <w:tcBorders>
              <w:top w:val="nil"/>
              <w:left w:val="nil"/>
              <w:bottom w:val="nil"/>
              <w:right w:val="nil"/>
            </w:tcBorders>
            <w:shd w:val="clear" w:color="auto" w:fill="auto"/>
            <w:noWrap/>
            <w:vAlign w:val="center"/>
            <w:hideMark/>
          </w:tcPr>
          <w:p w14:paraId="56FDFE18" w14:textId="77777777" w:rsidR="00C65F65" w:rsidRPr="002640F0" w:rsidRDefault="00C65F65" w:rsidP="00963FE6">
            <w:pPr>
              <w:spacing w:line="360" w:lineRule="auto"/>
              <w:rPr>
                <w:color w:val="000000"/>
                <w:sz w:val="16"/>
                <w:szCs w:val="16"/>
              </w:rPr>
            </w:pPr>
            <w:r w:rsidRPr="002640F0">
              <w:rPr>
                <w:color w:val="000000"/>
                <w:sz w:val="16"/>
                <w:szCs w:val="16"/>
              </w:rPr>
              <w:t>(0.064)</w:t>
            </w:r>
          </w:p>
        </w:tc>
        <w:tc>
          <w:tcPr>
            <w:tcW w:w="550" w:type="pct"/>
            <w:tcBorders>
              <w:top w:val="nil"/>
              <w:left w:val="single" w:sz="4" w:space="0" w:color="auto"/>
              <w:bottom w:val="nil"/>
              <w:right w:val="single" w:sz="4" w:space="0" w:color="auto"/>
            </w:tcBorders>
            <w:shd w:val="clear" w:color="auto" w:fill="auto"/>
            <w:noWrap/>
            <w:vAlign w:val="center"/>
            <w:hideMark/>
          </w:tcPr>
          <w:p w14:paraId="6909B269" w14:textId="77777777" w:rsidR="00C65F65" w:rsidRPr="002640F0" w:rsidRDefault="00C65F65" w:rsidP="00963FE6">
            <w:pPr>
              <w:spacing w:line="360" w:lineRule="auto"/>
              <w:rPr>
                <w:color w:val="000000"/>
                <w:sz w:val="16"/>
                <w:szCs w:val="16"/>
              </w:rPr>
            </w:pPr>
            <w:r w:rsidRPr="002640F0">
              <w:rPr>
                <w:color w:val="000000"/>
                <w:sz w:val="16"/>
                <w:szCs w:val="16"/>
              </w:rPr>
              <w:t>(0.339)</w:t>
            </w:r>
          </w:p>
        </w:tc>
        <w:tc>
          <w:tcPr>
            <w:tcW w:w="549" w:type="pct"/>
            <w:tcBorders>
              <w:top w:val="nil"/>
              <w:left w:val="nil"/>
              <w:bottom w:val="nil"/>
              <w:right w:val="nil"/>
            </w:tcBorders>
            <w:shd w:val="clear" w:color="auto" w:fill="auto"/>
            <w:noWrap/>
            <w:vAlign w:val="center"/>
            <w:hideMark/>
          </w:tcPr>
          <w:p w14:paraId="340E623A" w14:textId="77777777" w:rsidR="00C65F65" w:rsidRPr="002640F0" w:rsidRDefault="00C65F65" w:rsidP="00963FE6">
            <w:pPr>
              <w:spacing w:line="360" w:lineRule="auto"/>
              <w:rPr>
                <w:color w:val="000000"/>
                <w:sz w:val="16"/>
                <w:szCs w:val="16"/>
              </w:rPr>
            </w:pPr>
            <w:r w:rsidRPr="002640F0">
              <w:rPr>
                <w:color w:val="000000"/>
                <w:sz w:val="16"/>
                <w:szCs w:val="16"/>
              </w:rPr>
              <w:t>(0.375)</w:t>
            </w:r>
          </w:p>
        </w:tc>
        <w:tc>
          <w:tcPr>
            <w:tcW w:w="550" w:type="pct"/>
            <w:tcBorders>
              <w:top w:val="nil"/>
              <w:left w:val="single" w:sz="4" w:space="0" w:color="auto"/>
              <w:bottom w:val="nil"/>
              <w:right w:val="single" w:sz="4" w:space="0" w:color="auto"/>
            </w:tcBorders>
            <w:shd w:val="clear" w:color="auto" w:fill="auto"/>
            <w:noWrap/>
            <w:vAlign w:val="center"/>
            <w:hideMark/>
          </w:tcPr>
          <w:p w14:paraId="26DB1D1E" w14:textId="77777777" w:rsidR="00C65F65" w:rsidRPr="002640F0" w:rsidRDefault="00C65F65" w:rsidP="00963FE6">
            <w:pPr>
              <w:spacing w:line="360" w:lineRule="auto"/>
              <w:rPr>
                <w:color w:val="000000"/>
                <w:sz w:val="16"/>
                <w:szCs w:val="16"/>
              </w:rPr>
            </w:pPr>
            <w:r w:rsidRPr="002640F0">
              <w:rPr>
                <w:color w:val="000000"/>
                <w:sz w:val="16"/>
                <w:szCs w:val="16"/>
              </w:rPr>
              <w:t>(0.05)</w:t>
            </w:r>
          </w:p>
        </w:tc>
        <w:tc>
          <w:tcPr>
            <w:tcW w:w="550" w:type="pct"/>
            <w:tcBorders>
              <w:top w:val="nil"/>
              <w:left w:val="nil"/>
              <w:bottom w:val="nil"/>
              <w:right w:val="nil"/>
            </w:tcBorders>
            <w:shd w:val="clear" w:color="auto" w:fill="auto"/>
            <w:noWrap/>
            <w:vAlign w:val="center"/>
            <w:hideMark/>
          </w:tcPr>
          <w:p w14:paraId="3EF8DDC4" w14:textId="77777777" w:rsidR="00C65F65" w:rsidRPr="002640F0" w:rsidRDefault="00C65F65" w:rsidP="00963FE6">
            <w:pPr>
              <w:spacing w:line="360" w:lineRule="auto"/>
              <w:rPr>
                <w:color w:val="000000"/>
                <w:sz w:val="16"/>
                <w:szCs w:val="16"/>
              </w:rPr>
            </w:pPr>
            <w:r w:rsidRPr="002640F0">
              <w:rPr>
                <w:color w:val="000000"/>
                <w:sz w:val="16"/>
                <w:szCs w:val="16"/>
              </w:rPr>
              <w:t>(0.045)</w:t>
            </w:r>
          </w:p>
        </w:tc>
        <w:tc>
          <w:tcPr>
            <w:tcW w:w="549" w:type="pct"/>
            <w:tcBorders>
              <w:top w:val="nil"/>
              <w:left w:val="single" w:sz="4" w:space="0" w:color="auto"/>
              <w:bottom w:val="nil"/>
              <w:right w:val="single" w:sz="4" w:space="0" w:color="auto"/>
            </w:tcBorders>
            <w:shd w:val="clear" w:color="auto" w:fill="auto"/>
            <w:noWrap/>
            <w:vAlign w:val="center"/>
            <w:hideMark/>
          </w:tcPr>
          <w:p w14:paraId="6C60882F" w14:textId="77777777" w:rsidR="00C65F65" w:rsidRPr="002640F0" w:rsidRDefault="00C65F65" w:rsidP="00963FE6">
            <w:pPr>
              <w:spacing w:line="360" w:lineRule="auto"/>
              <w:rPr>
                <w:color w:val="000000"/>
                <w:sz w:val="16"/>
                <w:szCs w:val="16"/>
              </w:rPr>
            </w:pPr>
            <w:r w:rsidRPr="002640F0">
              <w:rPr>
                <w:color w:val="000000"/>
                <w:sz w:val="16"/>
                <w:szCs w:val="16"/>
              </w:rPr>
              <w:t>(0.2)</w:t>
            </w:r>
          </w:p>
        </w:tc>
        <w:tc>
          <w:tcPr>
            <w:tcW w:w="524" w:type="pct"/>
            <w:tcBorders>
              <w:top w:val="nil"/>
              <w:left w:val="nil"/>
              <w:bottom w:val="nil"/>
              <w:right w:val="nil"/>
            </w:tcBorders>
            <w:shd w:val="clear" w:color="auto" w:fill="auto"/>
            <w:noWrap/>
            <w:vAlign w:val="center"/>
            <w:hideMark/>
          </w:tcPr>
          <w:p w14:paraId="4E556710" w14:textId="77777777" w:rsidR="00C65F65" w:rsidRPr="002640F0" w:rsidRDefault="00C65F65" w:rsidP="00963FE6">
            <w:pPr>
              <w:spacing w:line="360" w:lineRule="auto"/>
              <w:rPr>
                <w:color w:val="000000"/>
                <w:sz w:val="16"/>
                <w:szCs w:val="16"/>
              </w:rPr>
            </w:pPr>
            <w:r w:rsidRPr="002640F0">
              <w:rPr>
                <w:color w:val="000000"/>
                <w:sz w:val="16"/>
                <w:szCs w:val="16"/>
              </w:rPr>
              <w:t>(0.267)</w:t>
            </w:r>
          </w:p>
        </w:tc>
      </w:tr>
      <w:tr w:rsidR="00C65F65" w:rsidRPr="002640F0" w14:paraId="717FE52C"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1B2B0E72" w14:textId="77777777" w:rsidR="00C65F65" w:rsidRPr="002640F0" w:rsidRDefault="00C65F65" w:rsidP="00963FE6">
            <w:pPr>
              <w:spacing w:line="360" w:lineRule="auto"/>
              <w:rPr>
                <w:color w:val="000000"/>
                <w:sz w:val="16"/>
                <w:szCs w:val="16"/>
              </w:rPr>
            </w:pPr>
            <w:r w:rsidRPr="002640F0">
              <w:rPr>
                <w:color w:val="000000"/>
                <w:sz w:val="16"/>
                <w:szCs w:val="16"/>
              </w:rPr>
              <w:t>Employment change 1980-2016</w:t>
            </w:r>
          </w:p>
        </w:tc>
        <w:tc>
          <w:tcPr>
            <w:tcW w:w="551" w:type="pct"/>
            <w:tcBorders>
              <w:top w:val="nil"/>
              <w:left w:val="nil"/>
              <w:bottom w:val="nil"/>
              <w:right w:val="single" w:sz="4" w:space="0" w:color="auto"/>
            </w:tcBorders>
            <w:shd w:val="clear" w:color="auto" w:fill="auto"/>
            <w:noWrap/>
            <w:vAlign w:val="center"/>
            <w:hideMark/>
          </w:tcPr>
          <w:p w14:paraId="5DD5E2EF" w14:textId="77777777" w:rsidR="00C65F65" w:rsidRPr="002640F0" w:rsidRDefault="00C65F65" w:rsidP="00963FE6">
            <w:pPr>
              <w:spacing w:line="360" w:lineRule="auto"/>
              <w:rPr>
                <w:color w:val="000000"/>
                <w:sz w:val="16"/>
                <w:szCs w:val="16"/>
              </w:rPr>
            </w:pPr>
            <w:r w:rsidRPr="002640F0">
              <w:rPr>
                <w:color w:val="000000"/>
                <w:sz w:val="16"/>
                <w:szCs w:val="16"/>
              </w:rPr>
              <w:t>18.692***</w:t>
            </w:r>
          </w:p>
        </w:tc>
        <w:tc>
          <w:tcPr>
            <w:tcW w:w="549" w:type="pct"/>
            <w:tcBorders>
              <w:top w:val="nil"/>
              <w:left w:val="nil"/>
              <w:bottom w:val="nil"/>
              <w:right w:val="nil"/>
            </w:tcBorders>
            <w:shd w:val="clear" w:color="auto" w:fill="auto"/>
            <w:noWrap/>
            <w:vAlign w:val="center"/>
            <w:hideMark/>
          </w:tcPr>
          <w:p w14:paraId="716FDB84"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6B4537FC"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981A114"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D0D50B5" w14:textId="77777777" w:rsidR="00C65F65" w:rsidRPr="002640F0" w:rsidRDefault="00C65F65" w:rsidP="00963FE6">
            <w:pPr>
              <w:spacing w:line="360" w:lineRule="auto"/>
              <w:rPr>
                <w:color w:val="000000"/>
                <w:sz w:val="16"/>
                <w:szCs w:val="16"/>
              </w:rPr>
            </w:pPr>
            <w:r w:rsidRPr="002640F0">
              <w:rPr>
                <w:color w:val="000000"/>
                <w:sz w:val="16"/>
                <w:szCs w:val="16"/>
              </w:rPr>
              <w:t>-2.781***</w:t>
            </w:r>
          </w:p>
        </w:tc>
        <w:tc>
          <w:tcPr>
            <w:tcW w:w="550" w:type="pct"/>
            <w:tcBorders>
              <w:top w:val="nil"/>
              <w:left w:val="nil"/>
              <w:bottom w:val="nil"/>
              <w:right w:val="nil"/>
            </w:tcBorders>
            <w:shd w:val="clear" w:color="auto" w:fill="auto"/>
            <w:noWrap/>
            <w:vAlign w:val="center"/>
            <w:hideMark/>
          </w:tcPr>
          <w:p w14:paraId="62DE24CA" w14:textId="77777777" w:rsidR="00C65F65" w:rsidRPr="002640F0" w:rsidRDefault="00C65F65" w:rsidP="00963FE6">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7F364EF1"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617F7387" w14:textId="77777777" w:rsidR="00C65F65" w:rsidRPr="002640F0" w:rsidRDefault="00C65F65" w:rsidP="00963FE6">
            <w:pPr>
              <w:spacing w:line="360" w:lineRule="auto"/>
              <w:rPr>
                <w:color w:val="000000"/>
                <w:sz w:val="16"/>
                <w:szCs w:val="16"/>
              </w:rPr>
            </w:pPr>
          </w:p>
        </w:tc>
      </w:tr>
      <w:tr w:rsidR="00C65F65" w:rsidRPr="002640F0" w14:paraId="60DB1D4B"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5287AEBC"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3A4755C3" w14:textId="77777777" w:rsidR="00C65F65" w:rsidRPr="002640F0" w:rsidRDefault="00C65F65" w:rsidP="00963FE6">
            <w:pPr>
              <w:spacing w:line="360" w:lineRule="auto"/>
              <w:rPr>
                <w:color w:val="000000"/>
                <w:sz w:val="16"/>
                <w:szCs w:val="16"/>
              </w:rPr>
            </w:pPr>
            <w:r w:rsidRPr="002640F0">
              <w:rPr>
                <w:color w:val="000000"/>
                <w:sz w:val="16"/>
                <w:szCs w:val="16"/>
              </w:rPr>
              <w:t>(2.369)</w:t>
            </w:r>
          </w:p>
        </w:tc>
        <w:tc>
          <w:tcPr>
            <w:tcW w:w="549" w:type="pct"/>
            <w:tcBorders>
              <w:top w:val="nil"/>
              <w:left w:val="nil"/>
              <w:bottom w:val="nil"/>
              <w:right w:val="nil"/>
            </w:tcBorders>
            <w:shd w:val="clear" w:color="auto" w:fill="auto"/>
            <w:noWrap/>
            <w:vAlign w:val="center"/>
            <w:hideMark/>
          </w:tcPr>
          <w:p w14:paraId="5DB1F028"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E5711F7"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3D58E5A1"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166E3479" w14:textId="77777777" w:rsidR="00C65F65" w:rsidRPr="002640F0" w:rsidRDefault="00C65F65" w:rsidP="00963FE6">
            <w:pPr>
              <w:spacing w:line="360" w:lineRule="auto"/>
              <w:rPr>
                <w:color w:val="000000"/>
                <w:sz w:val="16"/>
                <w:szCs w:val="16"/>
              </w:rPr>
            </w:pPr>
            <w:r w:rsidRPr="002640F0">
              <w:rPr>
                <w:color w:val="000000"/>
                <w:sz w:val="16"/>
                <w:szCs w:val="16"/>
              </w:rPr>
              <w:t>(0.658)</w:t>
            </w:r>
          </w:p>
        </w:tc>
        <w:tc>
          <w:tcPr>
            <w:tcW w:w="550" w:type="pct"/>
            <w:tcBorders>
              <w:top w:val="nil"/>
              <w:left w:val="nil"/>
              <w:bottom w:val="nil"/>
              <w:right w:val="nil"/>
            </w:tcBorders>
            <w:shd w:val="clear" w:color="auto" w:fill="auto"/>
            <w:noWrap/>
            <w:vAlign w:val="center"/>
            <w:hideMark/>
          </w:tcPr>
          <w:p w14:paraId="1CDFB76A" w14:textId="77777777" w:rsidR="00C65F65" w:rsidRPr="002640F0" w:rsidRDefault="00C65F65" w:rsidP="00963FE6">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4D8C0C7D"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10C7ECFB" w14:textId="77777777" w:rsidR="00C65F65" w:rsidRPr="002640F0" w:rsidRDefault="00C65F65" w:rsidP="00963FE6">
            <w:pPr>
              <w:spacing w:line="360" w:lineRule="auto"/>
              <w:rPr>
                <w:color w:val="000000"/>
                <w:sz w:val="16"/>
                <w:szCs w:val="16"/>
              </w:rPr>
            </w:pPr>
          </w:p>
        </w:tc>
      </w:tr>
      <w:tr w:rsidR="00C65F65" w:rsidRPr="002640F0" w14:paraId="555F1684"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50FFA45B" w14:textId="77777777" w:rsidR="00C65F65" w:rsidRPr="002640F0" w:rsidRDefault="00C65F65" w:rsidP="00963FE6">
            <w:pPr>
              <w:spacing w:line="360" w:lineRule="auto"/>
              <w:rPr>
                <w:color w:val="000000"/>
                <w:sz w:val="16"/>
                <w:szCs w:val="16"/>
              </w:rPr>
            </w:pPr>
            <w:r w:rsidRPr="002640F0">
              <w:rPr>
                <w:color w:val="000000"/>
                <w:sz w:val="16"/>
                <w:szCs w:val="16"/>
              </w:rPr>
              <w:t>Population change 1980-2016</w:t>
            </w:r>
          </w:p>
        </w:tc>
        <w:tc>
          <w:tcPr>
            <w:tcW w:w="551" w:type="pct"/>
            <w:tcBorders>
              <w:top w:val="nil"/>
              <w:left w:val="nil"/>
              <w:bottom w:val="nil"/>
              <w:right w:val="single" w:sz="4" w:space="0" w:color="auto"/>
            </w:tcBorders>
            <w:shd w:val="clear" w:color="auto" w:fill="auto"/>
            <w:noWrap/>
            <w:vAlign w:val="center"/>
            <w:hideMark/>
          </w:tcPr>
          <w:p w14:paraId="7A51164A"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13D10FEB" w14:textId="77777777" w:rsidR="00C65F65" w:rsidRPr="002640F0" w:rsidRDefault="00C65F65" w:rsidP="00963FE6">
            <w:pPr>
              <w:spacing w:line="360" w:lineRule="auto"/>
              <w:rPr>
                <w:color w:val="000000"/>
                <w:sz w:val="16"/>
                <w:szCs w:val="16"/>
              </w:rPr>
            </w:pPr>
            <w:r w:rsidRPr="002640F0">
              <w:rPr>
                <w:color w:val="000000"/>
                <w:sz w:val="16"/>
                <w:szCs w:val="16"/>
              </w:rPr>
              <w:t>6.621**</w:t>
            </w:r>
          </w:p>
        </w:tc>
        <w:tc>
          <w:tcPr>
            <w:tcW w:w="550" w:type="pct"/>
            <w:tcBorders>
              <w:top w:val="nil"/>
              <w:left w:val="single" w:sz="4" w:space="0" w:color="auto"/>
              <w:bottom w:val="nil"/>
              <w:right w:val="single" w:sz="4" w:space="0" w:color="auto"/>
            </w:tcBorders>
            <w:shd w:val="clear" w:color="auto" w:fill="auto"/>
            <w:noWrap/>
            <w:vAlign w:val="center"/>
            <w:hideMark/>
          </w:tcPr>
          <w:p w14:paraId="565C6796"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31FECEB1"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174C370B"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61E85332" w14:textId="77777777" w:rsidR="00C65F65" w:rsidRPr="002640F0" w:rsidRDefault="00C65F65" w:rsidP="00963FE6">
            <w:pPr>
              <w:spacing w:line="360" w:lineRule="auto"/>
              <w:rPr>
                <w:color w:val="000000"/>
                <w:sz w:val="16"/>
                <w:szCs w:val="16"/>
              </w:rPr>
            </w:pPr>
            <w:r w:rsidRPr="002640F0">
              <w:rPr>
                <w:color w:val="000000"/>
                <w:sz w:val="16"/>
                <w:szCs w:val="16"/>
              </w:rPr>
              <w:t>-1.916***</w:t>
            </w:r>
          </w:p>
        </w:tc>
        <w:tc>
          <w:tcPr>
            <w:tcW w:w="549" w:type="pct"/>
            <w:tcBorders>
              <w:top w:val="nil"/>
              <w:left w:val="single" w:sz="4" w:space="0" w:color="auto"/>
              <w:bottom w:val="nil"/>
              <w:right w:val="single" w:sz="4" w:space="0" w:color="auto"/>
            </w:tcBorders>
            <w:shd w:val="clear" w:color="auto" w:fill="auto"/>
            <w:noWrap/>
            <w:vAlign w:val="center"/>
            <w:hideMark/>
          </w:tcPr>
          <w:p w14:paraId="28CC99D4"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4C362CBC" w14:textId="77777777" w:rsidR="00C65F65" w:rsidRPr="002640F0" w:rsidRDefault="00C65F65" w:rsidP="00963FE6">
            <w:pPr>
              <w:spacing w:line="360" w:lineRule="auto"/>
              <w:rPr>
                <w:color w:val="000000"/>
                <w:sz w:val="16"/>
                <w:szCs w:val="16"/>
              </w:rPr>
            </w:pPr>
          </w:p>
        </w:tc>
      </w:tr>
      <w:tr w:rsidR="00C65F65" w:rsidRPr="002640F0" w14:paraId="718BAFF4"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3BEFA736"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73EE939D"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2A1D570" w14:textId="77777777" w:rsidR="00C65F65" w:rsidRPr="002640F0" w:rsidRDefault="00C65F65" w:rsidP="00963FE6">
            <w:pPr>
              <w:spacing w:line="360" w:lineRule="auto"/>
              <w:rPr>
                <w:color w:val="000000"/>
                <w:sz w:val="16"/>
                <w:szCs w:val="16"/>
              </w:rPr>
            </w:pPr>
            <w:r w:rsidRPr="002640F0">
              <w:rPr>
                <w:color w:val="000000"/>
                <w:sz w:val="16"/>
                <w:szCs w:val="16"/>
              </w:rPr>
              <w:t>(2.509)</w:t>
            </w:r>
          </w:p>
        </w:tc>
        <w:tc>
          <w:tcPr>
            <w:tcW w:w="550" w:type="pct"/>
            <w:tcBorders>
              <w:top w:val="nil"/>
              <w:left w:val="single" w:sz="4" w:space="0" w:color="auto"/>
              <w:bottom w:val="nil"/>
              <w:right w:val="single" w:sz="4" w:space="0" w:color="auto"/>
            </w:tcBorders>
            <w:shd w:val="clear" w:color="auto" w:fill="auto"/>
            <w:noWrap/>
            <w:vAlign w:val="center"/>
            <w:hideMark/>
          </w:tcPr>
          <w:p w14:paraId="3585F6A4"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6F53B9F5"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A11D7AC"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198BE270" w14:textId="77777777" w:rsidR="00C65F65" w:rsidRPr="002640F0" w:rsidRDefault="00C65F65" w:rsidP="00963FE6">
            <w:pPr>
              <w:spacing w:line="360" w:lineRule="auto"/>
              <w:rPr>
                <w:color w:val="000000"/>
                <w:sz w:val="16"/>
                <w:szCs w:val="16"/>
              </w:rPr>
            </w:pPr>
            <w:r w:rsidRPr="002640F0">
              <w:rPr>
                <w:color w:val="000000"/>
                <w:sz w:val="16"/>
                <w:szCs w:val="16"/>
              </w:rPr>
              <w:t>(0.315)</w:t>
            </w:r>
          </w:p>
        </w:tc>
        <w:tc>
          <w:tcPr>
            <w:tcW w:w="549" w:type="pct"/>
            <w:tcBorders>
              <w:top w:val="nil"/>
              <w:left w:val="single" w:sz="4" w:space="0" w:color="auto"/>
              <w:bottom w:val="nil"/>
              <w:right w:val="single" w:sz="4" w:space="0" w:color="auto"/>
            </w:tcBorders>
            <w:shd w:val="clear" w:color="auto" w:fill="auto"/>
            <w:noWrap/>
            <w:vAlign w:val="center"/>
            <w:hideMark/>
          </w:tcPr>
          <w:p w14:paraId="267AAD65"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4B5AB2D7" w14:textId="77777777" w:rsidR="00C65F65" w:rsidRPr="002640F0" w:rsidRDefault="00C65F65" w:rsidP="00963FE6">
            <w:pPr>
              <w:spacing w:line="360" w:lineRule="auto"/>
              <w:rPr>
                <w:color w:val="000000"/>
                <w:sz w:val="16"/>
                <w:szCs w:val="16"/>
              </w:rPr>
            </w:pPr>
          </w:p>
        </w:tc>
      </w:tr>
      <w:tr w:rsidR="00C65F65" w:rsidRPr="002640F0" w14:paraId="27F2761D"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16EA1948" w14:textId="77777777" w:rsidR="00C65F65" w:rsidRPr="002640F0" w:rsidRDefault="00C65F65" w:rsidP="00963FE6">
            <w:pPr>
              <w:spacing w:line="360" w:lineRule="auto"/>
              <w:rPr>
                <w:color w:val="000000"/>
                <w:sz w:val="16"/>
                <w:szCs w:val="16"/>
              </w:rPr>
            </w:pPr>
            <w:r w:rsidRPr="002640F0">
              <w:rPr>
                <w:color w:val="000000"/>
                <w:sz w:val="16"/>
                <w:szCs w:val="16"/>
              </w:rPr>
              <w:t>Average earnings per job change 1980-2016</w:t>
            </w:r>
          </w:p>
        </w:tc>
        <w:tc>
          <w:tcPr>
            <w:tcW w:w="551" w:type="pct"/>
            <w:tcBorders>
              <w:top w:val="nil"/>
              <w:left w:val="nil"/>
              <w:bottom w:val="nil"/>
              <w:right w:val="single" w:sz="4" w:space="0" w:color="auto"/>
            </w:tcBorders>
            <w:shd w:val="clear" w:color="auto" w:fill="auto"/>
            <w:noWrap/>
            <w:vAlign w:val="center"/>
            <w:hideMark/>
          </w:tcPr>
          <w:p w14:paraId="2DD89961"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6980D6E2"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EC0823B" w14:textId="77777777" w:rsidR="00C65F65" w:rsidRPr="002640F0" w:rsidRDefault="00C65F65" w:rsidP="00963FE6">
            <w:pPr>
              <w:spacing w:line="360" w:lineRule="auto"/>
              <w:rPr>
                <w:color w:val="000000"/>
                <w:sz w:val="16"/>
                <w:szCs w:val="16"/>
              </w:rPr>
            </w:pPr>
            <w:r w:rsidRPr="002640F0">
              <w:rPr>
                <w:color w:val="000000"/>
                <w:sz w:val="16"/>
                <w:szCs w:val="16"/>
              </w:rPr>
              <w:t>44.4***</w:t>
            </w:r>
          </w:p>
        </w:tc>
        <w:tc>
          <w:tcPr>
            <w:tcW w:w="549" w:type="pct"/>
            <w:tcBorders>
              <w:top w:val="nil"/>
              <w:left w:val="nil"/>
              <w:bottom w:val="nil"/>
              <w:right w:val="nil"/>
            </w:tcBorders>
            <w:shd w:val="clear" w:color="auto" w:fill="auto"/>
            <w:noWrap/>
            <w:vAlign w:val="center"/>
            <w:hideMark/>
          </w:tcPr>
          <w:p w14:paraId="0A50DB04"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AEEEA2A"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1A9A3290" w14:textId="77777777" w:rsidR="00C65F65" w:rsidRPr="002640F0" w:rsidRDefault="00C65F65" w:rsidP="00963FE6">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89287F8" w14:textId="77777777" w:rsidR="00C65F65" w:rsidRPr="002640F0" w:rsidRDefault="00C65F65" w:rsidP="00963FE6">
            <w:pPr>
              <w:spacing w:line="360" w:lineRule="auto"/>
              <w:rPr>
                <w:color w:val="000000"/>
                <w:sz w:val="16"/>
                <w:szCs w:val="16"/>
              </w:rPr>
            </w:pPr>
            <w:r w:rsidRPr="002640F0">
              <w:rPr>
                <w:color w:val="000000"/>
                <w:sz w:val="16"/>
                <w:szCs w:val="16"/>
              </w:rPr>
              <w:t>-1.113†</w:t>
            </w:r>
          </w:p>
        </w:tc>
        <w:tc>
          <w:tcPr>
            <w:tcW w:w="524" w:type="pct"/>
            <w:tcBorders>
              <w:top w:val="nil"/>
              <w:left w:val="nil"/>
              <w:bottom w:val="nil"/>
              <w:right w:val="nil"/>
            </w:tcBorders>
            <w:shd w:val="clear" w:color="auto" w:fill="auto"/>
            <w:noWrap/>
            <w:vAlign w:val="center"/>
            <w:hideMark/>
          </w:tcPr>
          <w:p w14:paraId="1876FDC7" w14:textId="77777777" w:rsidR="00C65F65" w:rsidRPr="002640F0" w:rsidRDefault="00C65F65" w:rsidP="00963FE6">
            <w:pPr>
              <w:spacing w:line="360" w:lineRule="auto"/>
              <w:rPr>
                <w:color w:val="000000"/>
                <w:sz w:val="16"/>
                <w:szCs w:val="16"/>
              </w:rPr>
            </w:pPr>
          </w:p>
        </w:tc>
      </w:tr>
      <w:tr w:rsidR="00C65F65" w:rsidRPr="002640F0" w14:paraId="77D7CB3C"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1BAA0091"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63E47FD5"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0090151"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48472B2" w14:textId="77777777" w:rsidR="00C65F65" w:rsidRPr="002640F0" w:rsidRDefault="00C65F65" w:rsidP="00963FE6">
            <w:pPr>
              <w:spacing w:line="360" w:lineRule="auto"/>
              <w:rPr>
                <w:color w:val="000000"/>
                <w:sz w:val="16"/>
                <w:szCs w:val="16"/>
              </w:rPr>
            </w:pPr>
            <w:r w:rsidRPr="002640F0">
              <w:rPr>
                <w:color w:val="000000"/>
                <w:sz w:val="16"/>
                <w:szCs w:val="16"/>
              </w:rPr>
              <w:t>(8.247)</w:t>
            </w:r>
          </w:p>
        </w:tc>
        <w:tc>
          <w:tcPr>
            <w:tcW w:w="549" w:type="pct"/>
            <w:tcBorders>
              <w:top w:val="nil"/>
              <w:left w:val="nil"/>
              <w:bottom w:val="nil"/>
              <w:right w:val="nil"/>
            </w:tcBorders>
            <w:shd w:val="clear" w:color="auto" w:fill="auto"/>
            <w:noWrap/>
            <w:vAlign w:val="center"/>
            <w:hideMark/>
          </w:tcPr>
          <w:p w14:paraId="6830CA36"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32CA789F"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1C824108" w14:textId="77777777" w:rsidR="00C65F65" w:rsidRPr="002640F0" w:rsidRDefault="00C65F65" w:rsidP="00963FE6">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4C059E81" w14:textId="77777777" w:rsidR="00C65F65" w:rsidRPr="002640F0" w:rsidRDefault="00C65F65" w:rsidP="00963FE6">
            <w:pPr>
              <w:spacing w:line="360" w:lineRule="auto"/>
              <w:rPr>
                <w:color w:val="000000"/>
                <w:sz w:val="16"/>
                <w:szCs w:val="16"/>
              </w:rPr>
            </w:pPr>
            <w:r w:rsidRPr="002640F0">
              <w:rPr>
                <w:color w:val="000000"/>
                <w:sz w:val="16"/>
                <w:szCs w:val="16"/>
              </w:rPr>
              <w:t>(0.623)</w:t>
            </w:r>
          </w:p>
        </w:tc>
        <w:tc>
          <w:tcPr>
            <w:tcW w:w="524" w:type="pct"/>
            <w:tcBorders>
              <w:top w:val="nil"/>
              <w:left w:val="nil"/>
              <w:bottom w:val="nil"/>
              <w:right w:val="nil"/>
            </w:tcBorders>
            <w:shd w:val="clear" w:color="auto" w:fill="auto"/>
            <w:noWrap/>
            <w:vAlign w:val="center"/>
            <w:hideMark/>
          </w:tcPr>
          <w:p w14:paraId="0E9EA976" w14:textId="77777777" w:rsidR="00C65F65" w:rsidRPr="002640F0" w:rsidRDefault="00C65F65" w:rsidP="00963FE6">
            <w:pPr>
              <w:spacing w:line="360" w:lineRule="auto"/>
              <w:rPr>
                <w:color w:val="000000"/>
                <w:sz w:val="16"/>
                <w:szCs w:val="16"/>
              </w:rPr>
            </w:pPr>
          </w:p>
        </w:tc>
      </w:tr>
      <w:tr w:rsidR="00C65F65" w:rsidRPr="002640F0" w14:paraId="110AAA41"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2C9CC5EB" w14:textId="77777777" w:rsidR="00C65F65" w:rsidRPr="002640F0" w:rsidRDefault="00C65F65" w:rsidP="00963FE6">
            <w:pPr>
              <w:spacing w:line="360" w:lineRule="auto"/>
              <w:rPr>
                <w:color w:val="000000"/>
                <w:sz w:val="16"/>
                <w:szCs w:val="16"/>
              </w:rPr>
            </w:pPr>
            <w:r w:rsidRPr="002640F0">
              <w:rPr>
                <w:color w:val="000000"/>
                <w:sz w:val="16"/>
                <w:szCs w:val="16"/>
              </w:rPr>
              <w:lastRenderedPageBreak/>
              <w:t>Average wages and salaries change 1980 2017</w:t>
            </w:r>
          </w:p>
        </w:tc>
        <w:tc>
          <w:tcPr>
            <w:tcW w:w="551" w:type="pct"/>
            <w:tcBorders>
              <w:top w:val="nil"/>
              <w:left w:val="nil"/>
              <w:bottom w:val="nil"/>
              <w:right w:val="single" w:sz="4" w:space="0" w:color="auto"/>
            </w:tcBorders>
            <w:shd w:val="clear" w:color="auto" w:fill="auto"/>
            <w:noWrap/>
            <w:vAlign w:val="center"/>
            <w:hideMark/>
          </w:tcPr>
          <w:p w14:paraId="15618B49"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A292ADD"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85E34BA"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119B89C" w14:textId="77777777" w:rsidR="00C65F65" w:rsidRPr="002640F0" w:rsidRDefault="00C65F65" w:rsidP="00963FE6">
            <w:pPr>
              <w:spacing w:line="360" w:lineRule="auto"/>
              <w:rPr>
                <w:color w:val="000000"/>
                <w:sz w:val="16"/>
                <w:szCs w:val="16"/>
              </w:rPr>
            </w:pPr>
            <w:r w:rsidRPr="002640F0">
              <w:rPr>
                <w:color w:val="000000"/>
                <w:sz w:val="16"/>
                <w:szCs w:val="16"/>
              </w:rPr>
              <w:t>56.537***</w:t>
            </w:r>
          </w:p>
        </w:tc>
        <w:tc>
          <w:tcPr>
            <w:tcW w:w="550" w:type="pct"/>
            <w:tcBorders>
              <w:top w:val="nil"/>
              <w:left w:val="single" w:sz="4" w:space="0" w:color="auto"/>
              <w:bottom w:val="nil"/>
              <w:right w:val="single" w:sz="4" w:space="0" w:color="auto"/>
            </w:tcBorders>
            <w:shd w:val="clear" w:color="auto" w:fill="auto"/>
            <w:noWrap/>
            <w:vAlign w:val="center"/>
            <w:hideMark/>
          </w:tcPr>
          <w:p w14:paraId="62CC07DF"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856CFA0" w14:textId="77777777" w:rsidR="00C65F65" w:rsidRPr="002640F0" w:rsidRDefault="00C65F65" w:rsidP="00963FE6">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45681041"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4444735E" w14:textId="77777777" w:rsidR="00C65F65" w:rsidRPr="002640F0" w:rsidRDefault="00C65F65" w:rsidP="00963FE6">
            <w:pPr>
              <w:spacing w:line="360" w:lineRule="auto"/>
              <w:rPr>
                <w:color w:val="000000"/>
                <w:sz w:val="16"/>
                <w:szCs w:val="16"/>
              </w:rPr>
            </w:pPr>
            <w:r w:rsidRPr="002640F0">
              <w:rPr>
                <w:color w:val="000000"/>
                <w:sz w:val="16"/>
                <w:szCs w:val="16"/>
              </w:rPr>
              <w:t>-2.413**</w:t>
            </w:r>
          </w:p>
        </w:tc>
      </w:tr>
      <w:tr w:rsidR="00C65F65" w:rsidRPr="002640F0" w14:paraId="7ED9648F"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61322F91"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5D57B11B"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8323413"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9047986"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BB6BB23" w14:textId="77777777" w:rsidR="00C65F65" w:rsidRPr="002640F0" w:rsidRDefault="00C65F65" w:rsidP="00963FE6">
            <w:pPr>
              <w:spacing w:line="360" w:lineRule="auto"/>
              <w:rPr>
                <w:color w:val="000000"/>
                <w:sz w:val="16"/>
                <w:szCs w:val="16"/>
              </w:rPr>
            </w:pPr>
            <w:r w:rsidRPr="002640F0">
              <w:rPr>
                <w:color w:val="000000"/>
                <w:sz w:val="16"/>
                <w:szCs w:val="16"/>
              </w:rPr>
              <w:t>(8.98)</w:t>
            </w:r>
          </w:p>
        </w:tc>
        <w:tc>
          <w:tcPr>
            <w:tcW w:w="550" w:type="pct"/>
            <w:tcBorders>
              <w:top w:val="nil"/>
              <w:left w:val="single" w:sz="4" w:space="0" w:color="auto"/>
              <w:bottom w:val="nil"/>
              <w:right w:val="single" w:sz="4" w:space="0" w:color="auto"/>
            </w:tcBorders>
            <w:shd w:val="clear" w:color="auto" w:fill="auto"/>
            <w:noWrap/>
            <w:vAlign w:val="center"/>
            <w:hideMark/>
          </w:tcPr>
          <w:p w14:paraId="7C35DCB1"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39606E3C" w14:textId="77777777" w:rsidR="00C65F65" w:rsidRPr="002640F0" w:rsidRDefault="00C65F65" w:rsidP="00963FE6">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4371B7E8"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7CA91D63" w14:textId="77777777" w:rsidR="00C65F65" w:rsidRPr="002640F0" w:rsidRDefault="00C65F65" w:rsidP="00963FE6">
            <w:pPr>
              <w:spacing w:line="360" w:lineRule="auto"/>
              <w:rPr>
                <w:color w:val="000000"/>
                <w:sz w:val="16"/>
                <w:szCs w:val="16"/>
              </w:rPr>
            </w:pPr>
            <w:r w:rsidRPr="002640F0">
              <w:rPr>
                <w:color w:val="000000"/>
                <w:sz w:val="16"/>
                <w:szCs w:val="16"/>
              </w:rPr>
              <w:t>(0.834)</w:t>
            </w:r>
          </w:p>
        </w:tc>
      </w:tr>
      <w:tr w:rsidR="00C65F65" w:rsidRPr="002640F0" w14:paraId="0C03637C"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74F3BD0E" w14:textId="77777777" w:rsidR="00C65F65" w:rsidRPr="002640F0" w:rsidRDefault="00C65F65" w:rsidP="00963FE6">
            <w:pPr>
              <w:spacing w:line="360" w:lineRule="auto"/>
              <w:rPr>
                <w:color w:val="000000"/>
                <w:sz w:val="16"/>
                <w:szCs w:val="16"/>
              </w:rPr>
            </w:pPr>
            <w:r w:rsidRPr="002640F0">
              <w:rPr>
                <w:color w:val="000000"/>
                <w:sz w:val="16"/>
                <w:szCs w:val="16"/>
              </w:rPr>
              <w:t>Interactions</w:t>
            </w:r>
          </w:p>
        </w:tc>
        <w:tc>
          <w:tcPr>
            <w:tcW w:w="551" w:type="pct"/>
            <w:tcBorders>
              <w:top w:val="nil"/>
              <w:left w:val="nil"/>
              <w:bottom w:val="nil"/>
              <w:right w:val="single" w:sz="4" w:space="0" w:color="auto"/>
            </w:tcBorders>
            <w:shd w:val="clear" w:color="auto" w:fill="auto"/>
            <w:noWrap/>
            <w:vAlign w:val="center"/>
            <w:hideMark/>
          </w:tcPr>
          <w:p w14:paraId="45A8ACB5"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72F687DF"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6C77A55"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DAD068A"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1E0B91E"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352A9DB3" w14:textId="77777777" w:rsidR="00C65F65" w:rsidRPr="002640F0" w:rsidRDefault="00C65F65" w:rsidP="00963FE6">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3EF0A1C9"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307B79FB" w14:textId="77777777" w:rsidR="00C65F65" w:rsidRPr="002640F0" w:rsidRDefault="00C65F65" w:rsidP="00963FE6">
            <w:pPr>
              <w:spacing w:line="360" w:lineRule="auto"/>
              <w:rPr>
                <w:color w:val="000000"/>
                <w:sz w:val="16"/>
                <w:szCs w:val="16"/>
              </w:rPr>
            </w:pPr>
          </w:p>
        </w:tc>
      </w:tr>
      <w:tr w:rsidR="00C65F65" w:rsidRPr="002640F0" w14:paraId="53FA0CC2"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790C4297" w14:textId="77777777" w:rsidR="00C65F65" w:rsidRPr="002640F0" w:rsidRDefault="00C65F65" w:rsidP="00963FE6">
            <w:pPr>
              <w:spacing w:line="360" w:lineRule="auto"/>
              <w:rPr>
                <w:color w:val="000000"/>
                <w:sz w:val="16"/>
                <w:szCs w:val="16"/>
              </w:rPr>
            </w:pPr>
            <w:r w:rsidRPr="002640F0">
              <w:rPr>
                <w:color w:val="000000"/>
                <w:sz w:val="16"/>
                <w:szCs w:val="16"/>
              </w:rPr>
              <w:t>SC*Employment change</w:t>
            </w:r>
          </w:p>
        </w:tc>
        <w:tc>
          <w:tcPr>
            <w:tcW w:w="551" w:type="pct"/>
            <w:tcBorders>
              <w:top w:val="nil"/>
              <w:left w:val="nil"/>
              <w:bottom w:val="nil"/>
              <w:right w:val="single" w:sz="4" w:space="0" w:color="auto"/>
            </w:tcBorders>
            <w:shd w:val="clear" w:color="auto" w:fill="auto"/>
            <w:noWrap/>
            <w:vAlign w:val="center"/>
            <w:hideMark/>
          </w:tcPr>
          <w:p w14:paraId="6663A40C" w14:textId="77777777" w:rsidR="00C65F65" w:rsidRPr="002640F0" w:rsidRDefault="00C65F65" w:rsidP="00963FE6">
            <w:pPr>
              <w:spacing w:line="360" w:lineRule="auto"/>
              <w:rPr>
                <w:color w:val="000000"/>
                <w:sz w:val="16"/>
                <w:szCs w:val="16"/>
              </w:rPr>
            </w:pPr>
            <w:r w:rsidRPr="002640F0">
              <w:rPr>
                <w:color w:val="000000"/>
                <w:sz w:val="16"/>
                <w:szCs w:val="16"/>
              </w:rPr>
              <w:t>-19.613***</w:t>
            </w:r>
          </w:p>
        </w:tc>
        <w:tc>
          <w:tcPr>
            <w:tcW w:w="549" w:type="pct"/>
            <w:tcBorders>
              <w:top w:val="nil"/>
              <w:left w:val="nil"/>
              <w:bottom w:val="nil"/>
              <w:right w:val="nil"/>
            </w:tcBorders>
            <w:shd w:val="clear" w:color="auto" w:fill="auto"/>
            <w:noWrap/>
            <w:vAlign w:val="center"/>
            <w:hideMark/>
          </w:tcPr>
          <w:p w14:paraId="179950AE"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6FB8E166"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2ABFD1E"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3B1A3380" w14:textId="77777777" w:rsidR="00C65F65" w:rsidRPr="002640F0" w:rsidRDefault="00C65F65" w:rsidP="00963FE6">
            <w:pPr>
              <w:spacing w:line="360" w:lineRule="auto"/>
              <w:rPr>
                <w:color w:val="000000"/>
                <w:sz w:val="16"/>
                <w:szCs w:val="16"/>
              </w:rPr>
            </w:pPr>
            <w:r w:rsidRPr="002640F0">
              <w:rPr>
                <w:color w:val="000000"/>
                <w:sz w:val="16"/>
                <w:szCs w:val="16"/>
              </w:rPr>
              <w:t>17.372**</w:t>
            </w:r>
          </w:p>
        </w:tc>
        <w:tc>
          <w:tcPr>
            <w:tcW w:w="550" w:type="pct"/>
            <w:tcBorders>
              <w:top w:val="nil"/>
              <w:left w:val="nil"/>
              <w:bottom w:val="nil"/>
              <w:right w:val="nil"/>
            </w:tcBorders>
            <w:shd w:val="clear" w:color="auto" w:fill="auto"/>
            <w:noWrap/>
            <w:vAlign w:val="center"/>
            <w:hideMark/>
          </w:tcPr>
          <w:p w14:paraId="773699E7" w14:textId="77777777" w:rsidR="00C65F65" w:rsidRPr="002640F0" w:rsidRDefault="00C65F65" w:rsidP="00963FE6">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04BB1C0C"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192FA5D8" w14:textId="77777777" w:rsidR="00C65F65" w:rsidRPr="002640F0" w:rsidRDefault="00C65F65" w:rsidP="00963FE6">
            <w:pPr>
              <w:spacing w:line="360" w:lineRule="auto"/>
              <w:rPr>
                <w:color w:val="000000"/>
                <w:sz w:val="16"/>
                <w:szCs w:val="16"/>
              </w:rPr>
            </w:pPr>
          </w:p>
        </w:tc>
      </w:tr>
      <w:tr w:rsidR="00C65F65" w:rsidRPr="002640F0" w14:paraId="6BF0C1F9"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3AC85EA5"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33E3B68F" w14:textId="77777777" w:rsidR="00C65F65" w:rsidRPr="002640F0" w:rsidRDefault="00C65F65" w:rsidP="00963FE6">
            <w:pPr>
              <w:spacing w:line="360" w:lineRule="auto"/>
              <w:rPr>
                <w:color w:val="000000"/>
                <w:sz w:val="16"/>
                <w:szCs w:val="16"/>
              </w:rPr>
            </w:pPr>
            <w:r w:rsidRPr="002640F0">
              <w:rPr>
                <w:color w:val="000000"/>
                <w:sz w:val="16"/>
                <w:szCs w:val="16"/>
              </w:rPr>
              <w:t>(2.424)</w:t>
            </w:r>
          </w:p>
        </w:tc>
        <w:tc>
          <w:tcPr>
            <w:tcW w:w="549" w:type="pct"/>
            <w:tcBorders>
              <w:top w:val="nil"/>
              <w:left w:val="nil"/>
              <w:bottom w:val="nil"/>
              <w:right w:val="nil"/>
            </w:tcBorders>
            <w:shd w:val="clear" w:color="auto" w:fill="auto"/>
            <w:noWrap/>
            <w:vAlign w:val="center"/>
            <w:hideMark/>
          </w:tcPr>
          <w:p w14:paraId="41DF64E4"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322E499C"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34CAA3CA"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CFA461C" w14:textId="77777777" w:rsidR="00C65F65" w:rsidRPr="002640F0" w:rsidRDefault="00C65F65" w:rsidP="00963FE6">
            <w:pPr>
              <w:spacing w:line="360" w:lineRule="auto"/>
              <w:rPr>
                <w:color w:val="000000"/>
                <w:sz w:val="16"/>
                <w:szCs w:val="16"/>
              </w:rPr>
            </w:pPr>
            <w:r w:rsidRPr="002640F0">
              <w:rPr>
                <w:color w:val="000000"/>
                <w:sz w:val="16"/>
                <w:szCs w:val="16"/>
              </w:rPr>
              <w:t>(5.711)</w:t>
            </w:r>
          </w:p>
        </w:tc>
        <w:tc>
          <w:tcPr>
            <w:tcW w:w="550" w:type="pct"/>
            <w:tcBorders>
              <w:top w:val="nil"/>
              <w:left w:val="nil"/>
              <w:bottom w:val="nil"/>
              <w:right w:val="nil"/>
            </w:tcBorders>
            <w:shd w:val="clear" w:color="auto" w:fill="auto"/>
            <w:noWrap/>
            <w:vAlign w:val="center"/>
            <w:hideMark/>
          </w:tcPr>
          <w:p w14:paraId="08609630" w14:textId="77777777" w:rsidR="00C65F65" w:rsidRPr="002640F0" w:rsidRDefault="00C65F65" w:rsidP="00963FE6">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7C6E6622"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3251171F" w14:textId="77777777" w:rsidR="00C65F65" w:rsidRPr="002640F0" w:rsidRDefault="00C65F65" w:rsidP="00963FE6">
            <w:pPr>
              <w:spacing w:line="360" w:lineRule="auto"/>
              <w:rPr>
                <w:color w:val="000000"/>
                <w:sz w:val="16"/>
                <w:szCs w:val="16"/>
              </w:rPr>
            </w:pPr>
          </w:p>
        </w:tc>
      </w:tr>
      <w:tr w:rsidR="00C65F65" w:rsidRPr="002640F0" w14:paraId="50B3BC6E"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0E4E52C3" w14:textId="77777777" w:rsidR="00C65F65" w:rsidRPr="002640F0" w:rsidRDefault="00C65F65" w:rsidP="00963FE6">
            <w:pPr>
              <w:spacing w:line="360" w:lineRule="auto"/>
              <w:rPr>
                <w:color w:val="000000"/>
                <w:sz w:val="16"/>
                <w:szCs w:val="16"/>
              </w:rPr>
            </w:pPr>
            <w:r w:rsidRPr="002640F0">
              <w:rPr>
                <w:color w:val="000000"/>
                <w:sz w:val="16"/>
                <w:szCs w:val="16"/>
              </w:rPr>
              <w:t>SC*Population change</w:t>
            </w:r>
          </w:p>
        </w:tc>
        <w:tc>
          <w:tcPr>
            <w:tcW w:w="551" w:type="pct"/>
            <w:tcBorders>
              <w:top w:val="nil"/>
              <w:left w:val="nil"/>
              <w:bottom w:val="nil"/>
              <w:right w:val="single" w:sz="4" w:space="0" w:color="auto"/>
            </w:tcBorders>
            <w:shd w:val="clear" w:color="auto" w:fill="auto"/>
            <w:noWrap/>
            <w:vAlign w:val="center"/>
            <w:hideMark/>
          </w:tcPr>
          <w:p w14:paraId="6DC9CC7E"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71B6ECD1" w14:textId="77777777" w:rsidR="00C65F65" w:rsidRPr="002640F0" w:rsidRDefault="00C65F65" w:rsidP="00963FE6">
            <w:pPr>
              <w:spacing w:line="360" w:lineRule="auto"/>
              <w:rPr>
                <w:color w:val="000000"/>
                <w:sz w:val="16"/>
                <w:szCs w:val="16"/>
              </w:rPr>
            </w:pPr>
            <w:r w:rsidRPr="002640F0">
              <w:rPr>
                <w:color w:val="000000"/>
                <w:sz w:val="16"/>
                <w:szCs w:val="16"/>
              </w:rPr>
              <w:t>-8.046**</w:t>
            </w:r>
          </w:p>
        </w:tc>
        <w:tc>
          <w:tcPr>
            <w:tcW w:w="550" w:type="pct"/>
            <w:tcBorders>
              <w:top w:val="nil"/>
              <w:left w:val="single" w:sz="4" w:space="0" w:color="auto"/>
              <w:bottom w:val="nil"/>
              <w:right w:val="single" w:sz="4" w:space="0" w:color="auto"/>
            </w:tcBorders>
            <w:shd w:val="clear" w:color="auto" w:fill="auto"/>
            <w:noWrap/>
            <w:vAlign w:val="center"/>
            <w:hideMark/>
          </w:tcPr>
          <w:p w14:paraId="11A7EF1C"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728CCF46"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1EF8A2EC"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38F0031" w14:textId="77777777" w:rsidR="00C65F65" w:rsidRPr="002640F0" w:rsidRDefault="00C65F65" w:rsidP="00963FE6">
            <w:pPr>
              <w:spacing w:line="360" w:lineRule="auto"/>
              <w:rPr>
                <w:color w:val="000000"/>
                <w:sz w:val="16"/>
                <w:szCs w:val="16"/>
              </w:rPr>
            </w:pPr>
            <w:r w:rsidRPr="002640F0">
              <w:rPr>
                <w:color w:val="000000"/>
                <w:sz w:val="16"/>
                <w:szCs w:val="16"/>
              </w:rPr>
              <w:t>8.037**</w:t>
            </w:r>
          </w:p>
        </w:tc>
        <w:tc>
          <w:tcPr>
            <w:tcW w:w="549" w:type="pct"/>
            <w:tcBorders>
              <w:top w:val="nil"/>
              <w:left w:val="single" w:sz="4" w:space="0" w:color="auto"/>
              <w:bottom w:val="nil"/>
              <w:right w:val="single" w:sz="4" w:space="0" w:color="auto"/>
            </w:tcBorders>
            <w:shd w:val="clear" w:color="auto" w:fill="auto"/>
            <w:noWrap/>
            <w:vAlign w:val="center"/>
            <w:hideMark/>
          </w:tcPr>
          <w:p w14:paraId="60072413"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0CFFE9A9" w14:textId="77777777" w:rsidR="00C65F65" w:rsidRPr="002640F0" w:rsidRDefault="00C65F65" w:rsidP="00963FE6">
            <w:pPr>
              <w:spacing w:line="360" w:lineRule="auto"/>
              <w:rPr>
                <w:color w:val="000000"/>
                <w:sz w:val="16"/>
                <w:szCs w:val="16"/>
              </w:rPr>
            </w:pPr>
          </w:p>
        </w:tc>
      </w:tr>
      <w:tr w:rsidR="00C65F65" w:rsidRPr="002640F0" w14:paraId="4F354CA8"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1A509F1B"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21F48BCD"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3DA40BC4" w14:textId="77777777" w:rsidR="00C65F65" w:rsidRPr="002640F0" w:rsidRDefault="00C65F65" w:rsidP="00963FE6">
            <w:pPr>
              <w:spacing w:line="360" w:lineRule="auto"/>
              <w:rPr>
                <w:color w:val="000000"/>
                <w:sz w:val="16"/>
                <w:szCs w:val="16"/>
              </w:rPr>
            </w:pPr>
            <w:r w:rsidRPr="002640F0">
              <w:rPr>
                <w:color w:val="000000"/>
                <w:sz w:val="16"/>
                <w:szCs w:val="16"/>
              </w:rPr>
              <w:t>(2.554)</w:t>
            </w:r>
          </w:p>
        </w:tc>
        <w:tc>
          <w:tcPr>
            <w:tcW w:w="550" w:type="pct"/>
            <w:tcBorders>
              <w:top w:val="nil"/>
              <w:left w:val="single" w:sz="4" w:space="0" w:color="auto"/>
              <w:bottom w:val="nil"/>
              <w:right w:val="single" w:sz="4" w:space="0" w:color="auto"/>
            </w:tcBorders>
            <w:shd w:val="clear" w:color="auto" w:fill="auto"/>
            <w:noWrap/>
            <w:vAlign w:val="center"/>
            <w:hideMark/>
          </w:tcPr>
          <w:p w14:paraId="5964454E"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76C398C6"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48C8E328"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5DBF5FB4" w14:textId="77777777" w:rsidR="00C65F65" w:rsidRPr="002640F0" w:rsidRDefault="00C65F65" w:rsidP="00963FE6">
            <w:pPr>
              <w:spacing w:line="360" w:lineRule="auto"/>
              <w:rPr>
                <w:color w:val="000000"/>
                <w:sz w:val="16"/>
                <w:szCs w:val="16"/>
              </w:rPr>
            </w:pPr>
            <w:r w:rsidRPr="002640F0">
              <w:rPr>
                <w:color w:val="000000"/>
                <w:sz w:val="16"/>
                <w:szCs w:val="16"/>
              </w:rPr>
              <w:t>(3.01)</w:t>
            </w:r>
          </w:p>
        </w:tc>
        <w:tc>
          <w:tcPr>
            <w:tcW w:w="549" w:type="pct"/>
            <w:tcBorders>
              <w:top w:val="nil"/>
              <w:left w:val="single" w:sz="4" w:space="0" w:color="auto"/>
              <w:bottom w:val="nil"/>
              <w:right w:val="single" w:sz="4" w:space="0" w:color="auto"/>
            </w:tcBorders>
            <w:shd w:val="clear" w:color="auto" w:fill="auto"/>
            <w:noWrap/>
            <w:vAlign w:val="center"/>
            <w:hideMark/>
          </w:tcPr>
          <w:p w14:paraId="11C764FE"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297A2DA1" w14:textId="77777777" w:rsidR="00C65F65" w:rsidRPr="002640F0" w:rsidRDefault="00C65F65" w:rsidP="00963FE6">
            <w:pPr>
              <w:spacing w:line="360" w:lineRule="auto"/>
              <w:rPr>
                <w:color w:val="000000"/>
                <w:sz w:val="16"/>
                <w:szCs w:val="16"/>
              </w:rPr>
            </w:pPr>
          </w:p>
        </w:tc>
      </w:tr>
      <w:tr w:rsidR="00C65F65" w:rsidRPr="002640F0" w14:paraId="5CA142BE"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4ACABAB2" w14:textId="77777777" w:rsidR="00C65F65" w:rsidRPr="002640F0" w:rsidRDefault="00C65F65" w:rsidP="00963FE6">
            <w:pPr>
              <w:spacing w:line="360" w:lineRule="auto"/>
              <w:rPr>
                <w:color w:val="000000"/>
                <w:sz w:val="16"/>
                <w:szCs w:val="16"/>
              </w:rPr>
            </w:pPr>
            <w:r w:rsidRPr="002640F0">
              <w:rPr>
                <w:color w:val="000000"/>
                <w:sz w:val="16"/>
                <w:szCs w:val="16"/>
              </w:rPr>
              <w:t>SC*Earnings change</w:t>
            </w:r>
          </w:p>
        </w:tc>
        <w:tc>
          <w:tcPr>
            <w:tcW w:w="551" w:type="pct"/>
            <w:tcBorders>
              <w:top w:val="nil"/>
              <w:left w:val="nil"/>
              <w:bottom w:val="nil"/>
              <w:right w:val="single" w:sz="4" w:space="0" w:color="auto"/>
            </w:tcBorders>
            <w:shd w:val="clear" w:color="auto" w:fill="auto"/>
            <w:noWrap/>
            <w:vAlign w:val="center"/>
            <w:hideMark/>
          </w:tcPr>
          <w:p w14:paraId="5E692D8E"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4059A33"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65F9426F" w14:textId="77777777" w:rsidR="00C65F65" w:rsidRPr="002640F0" w:rsidRDefault="00C65F65" w:rsidP="00963FE6">
            <w:pPr>
              <w:spacing w:line="360" w:lineRule="auto"/>
              <w:rPr>
                <w:color w:val="000000"/>
                <w:sz w:val="16"/>
                <w:szCs w:val="16"/>
              </w:rPr>
            </w:pPr>
            <w:r w:rsidRPr="002640F0">
              <w:rPr>
                <w:color w:val="000000"/>
                <w:sz w:val="16"/>
                <w:szCs w:val="16"/>
              </w:rPr>
              <w:t>-44.58***</w:t>
            </w:r>
          </w:p>
        </w:tc>
        <w:tc>
          <w:tcPr>
            <w:tcW w:w="549" w:type="pct"/>
            <w:tcBorders>
              <w:top w:val="nil"/>
              <w:left w:val="nil"/>
              <w:bottom w:val="nil"/>
              <w:right w:val="nil"/>
            </w:tcBorders>
            <w:shd w:val="clear" w:color="auto" w:fill="auto"/>
            <w:noWrap/>
            <w:vAlign w:val="center"/>
            <w:hideMark/>
          </w:tcPr>
          <w:p w14:paraId="26768719"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C299DB4"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5393D124" w14:textId="77777777" w:rsidR="00C65F65" w:rsidRPr="002640F0" w:rsidRDefault="00C65F65" w:rsidP="00963FE6">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68CB283E" w14:textId="77777777" w:rsidR="00C65F65" w:rsidRPr="002640F0" w:rsidRDefault="00C65F65" w:rsidP="00963FE6">
            <w:pPr>
              <w:spacing w:line="360" w:lineRule="auto"/>
              <w:rPr>
                <w:color w:val="000000"/>
                <w:sz w:val="16"/>
                <w:szCs w:val="16"/>
              </w:rPr>
            </w:pPr>
            <w:r w:rsidRPr="002640F0">
              <w:rPr>
                <w:color w:val="000000"/>
                <w:sz w:val="16"/>
                <w:szCs w:val="16"/>
              </w:rPr>
              <w:t>9.453†</w:t>
            </w:r>
          </w:p>
        </w:tc>
        <w:tc>
          <w:tcPr>
            <w:tcW w:w="524" w:type="pct"/>
            <w:tcBorders>
              <w:top w:val="nil"/>
              <w:left w:val="nil"/>
              <w:bottom w:val="nil"/>
              <w:right w:val="nil"/>
            </w:tcBorders>
            <w:shd w:val="clear" w:color="auto" w:fill="auto"/>
            <w:noWrap/>
            <w:vAlign w:val="center"/>
            <w:hideMark/>
          </w:tcPr>
          <w:p w14:paraId="54D3CE61" w14:textId="77777777" w:rsidR="00C65F65" w:rsidRPr="002640F0" w:rsidRDefault="00C65F65" w:rsidP="00963FE6">
            <w:pPr>
              <w:spacing w:line="360" w:lineRule="auto"/>
              <w:rPr>
                <w:color w:val="000000"/>
                <w:sz w:val="16"/>
                <w:szCs w:val="16"/>
              </w:rPr>
            </w:pPr>
          </w:p>
        </w:tc>
      </w:tr>
      <w:tr w:rsidR="00C65F65" w:rsidRPr="002640F0" w14:paraId="4D4D78DB"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318A5541"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22F57D79"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3EDB6326"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1777AA1" w14:textId="77777777" w:rsidR="00C65F65" w:rsidRPr="002640F0" w:rsidRDefault="00C65F65" w:rsidP="00963FE6">
            <w:pPr>
              <w:spacing w:line="360" w:lineRule="auto"/>
              <w:rPr>
                <w:color w:val="000000"/>
                <w:sz w:val="16"/>
                <w:szCs w:val="16"/>
              </w:rPr>
            </w:pPr>
            <w:r w:rsidRPr="002640F0">
              <w:rPr>
                <w:color w:val="000000"/>
                <w:sz w:val="16"/>
                <w:szCs w:val="16"/>
              </w:rPr>
              <w:t>(8.312)</w:t>
            </w:r>
          </w:p>
        </w:tc>
        <w:tc>
          <w:tcPr>
            <w:tcW w:w="549" w:type="pct"/>
            <w:tcBorders>
              <w:top w:val="nil"/>
              <w:left w:val="nil"/>
              <w:bottom w:val="nil"/>
              <w:right w:val="nil"/>
            </w:tcBorders>
            <w:shd w:val="clear" w:color="auto" w:fill="auto"/>
            <w:noWrap/>
            <w:vAlign w:val="center"/>
            <w:hideMark/>
          </w:tcPr>
          <w:p w14:paraId="5FA83373"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2CAAF20"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4AD3697" w14:textId="77777777" w:rsidR="00C65F65" w:rsidRPr="002640F0" w:rsidRDefault="00C65F65" w:rsidP="00963FE6">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44142223" w14:textId="77777777" w:rsidR="00C65F65" w:rsidRPr="002640F0" w:rsidRDefault="00C65F65" w:rsidP="00963FE6">
            <w:pPr>
              <w:spacing w:line="360" w:lineRule="auto"/>
              <w:rPr>
                <w:color w:val="000000"/>
                <w:sz w:val="16"/>
                <w:szCs w:val="16"/>
              </w:rPr>
            </w:pPr>
            <w:r w:rsidRPr="002640F0">
              <w:rPr>
                <w:color w:val="000000"/>
                <w:sz w:val="16"/>
                <w:szCs w:val="16"/>
              </w:rPr>
              <w:t>(5.028)</w:t>
            </w:r>
          </w:p>
        </w:tc>
        <w:tc>
          <w:tcPr>
            <w:tcW w:w="524" w:type="pct"/>
            <w:tcBorders>
              <w:top w:val="nil"/>
              <w:left w:val="nil"/>
              <w:bottom w:val="nil"/>
              <w:right w:val="nil"/>
            </w:tcBorders>
            <w:shd w:val="clear" w:color="auto" w:fill="auto"/>
            <w:noWrap/>
            <w:vAlign w:val="center"/>
            <w:hideMark/>
          </w:tcPr>
          <w:p w14:paraId="536E660A" w14:textId="77777777" w:rsidR="00C65F65" w:rsidRPr="002640F0" w:rsidRDefault="00C65F65" w:rsidP="00963FE6">
            <w:pPr>
              <w:spacing w:line="360" w:lineRule="auto"/>
              <w:rPr>
                <w:color w:val="000000"/>
                <w:sz w:val="16"/>
                <w:szCs w:val="16"/>
              </w:rPr>
            </w:pPr>
          </w:p>
        </w:tc>
      </w:tr>
      <w:tr w:rsidR="00C65F65" w:rsidRPr="002640F0" w14:paraId="03479019"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302240A0" w14:textId="77777777" w:rsidR="00C65F65" w:rsidRPr="002640F0" w:rsidRDefault="00C65F65" w:rsidP="00963FE6">
            <w:pPr>
              <w:spacing w:line="360" w:lineRule="auto"/>
              <w:rPr>
                <w:color w:val="000000"/>
                <w:sz w:val="16"/>
                <w:szCs w:val="16"/>
              </w:rPr>
            </w:pPr>
            <w:r w:rsidRPr="002640F0">
              <w:rPr>
                <w:color w:val="000000"/>
                <w:sz w:val="16"/>
                <w:szCs w:val="16"/>
              </w:rPr>
              <w:t>SC*Wages change</w:t>
            </w:r>
          </w:p>
        </w:tc>
        <w:tc>
          <w:tcPr>
            <w:tcW w:w="551" w:type="pct"/>
            <w:tcBorders>
              <w:top w:val="nil"/>
              <w:left w:val="nil"/>
              <w:bottom w:val="nil"/>
              <w:right w:val="single" w:sz="4" w:space="0" w:color="auto"/>
            </w:tcBorders>
            <w:shd w:val="clear" w:color="auto" w:fill="auto"/>
            <w:noWrap/>
            <w:vAlign w:val="center"/>
            <w:hideMark/>
          </w:tcPr>
          <w:p w14:paraId="2D161683"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436A7801"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668AA517"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6FEC3E51" w14:textId="77777777" w:rsidR="00C65F65" w:rsidRPr="002640F0" w:rsidRDefault="00C65F65" w:rsidP="00963FE6">
            <w:pPr>
              <w:spacing w:line="360" w:lineRule="auto"/>
              <w:rPr>
                <w:color w:val="000000"/>
                <w:sz w:val="16"/>
                <w:szCs w:val="16"/>
              </w:rPr>
            </w:pPr>
            <w:r w:rsidRPr="002640F0">
              <w:rPr>
                <w:color w:val="000000"/>
                <w:sz w:val="16"/>
                <w:szCs w:val="16"/>
              </w:rPr>
              <w:t>-57.424***</w:t>
            </w:r>
          </w:p>
        </w:tc>
        <w:tc>
          <w:tcPr>
            <w:tcW w:w="550" w:type="pct"/>
            <w:tcBorders>
              <w:top w:val="nil"/>
              <w:left w:val="single" w:sz="4" w:space="0" w:color="auto"/>
              <w:bottom w:val="nil"/>
              <w:right w:val="single" w:sz="4" w:space="0" w:color="auto"/>
            </w:tcBorders>
            <w:shd w:val="clear" w:color="auto" w:fill="auto"/>
            <w:noWrap/>
            <w:vAlign w:val="center"/>
            <w:hideMark/>
          </w:tcPr>
          <w:p w14:paraId="551F96E5"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37ECB791" w14:textId="77777777" w:rsidR="00C65F65" w:rsidRPr="002640F0" w:rsidRDefault="00C65F65" w:rsidP="00963FE6">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0F4B107E"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4DC46AF1" w14:textId="77777777" w:rsidR="00C65F65" w:rsidRPr="002640F0" w:rsidRDefault="00C65F65" w:rsidP="00963FE6">
            <w:pPr>
              <w:spacing w:line="360" w:lineRule="auto"/>
              <w:rPr>
                <w:color w:val="000000"/>
                <w:sz w:val="16"/>
                <w:szCs w:val="16"/>
              </w:rPr>
            </w:pPr>
            <w:r w:rsidRPr="002640F0">
              <w:rPr>
                <w:color w:val="000000"/>
                <w:sz w:val="16"/>
                <w:szCs w:val="16"/>
              </w:rPr>
              <w:t>15.644*</w:t>
            </w:r>
          </w:p>
        </w:tc>
      </w:tr>
      <w:tr w:rsidR="00C65F65" w:rsidRPr="002640F0" w14:paraId="29577613"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6B6FBBD0"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38850543"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6227BEEB" w14:textId="77777777" w:rsidR="00C65F65" w:rsidRPr="002640F0" w:rsidRDefault="00C65F65" w:rsidP="00963FE6">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9D42692"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4AD889C7" w14:textId="77777777" w:rsidR="00C65F65" w:rsidRPr="002640F0" w:rsidRDefault="00C65F65" w:rsidP="00963FE6">
            <w:pPr>
              <w:spacing w:line="360" w:lineRule="auto"/>
              <w:rPr>
                <w:color w:val="000000"/>
                <w:sz w:val="16"/>
                <w:szCs w:val="16"/>
              </w:rPr>
            </w:pPr>
            <w:r w:rsidRPr="002640F0">
              <w:rPr>
                <w:color w:val="000000"/>
                <w:sz w:val="16"/>
                <w:szCs w:val="16"/>
              </w:rPr>
              <w:t>(9.075)</w:t>
            </w:r>
          </w:p>
        </w:tc>
        <w:tc>
          <w:tcPr>
            <w:tcW w:w="550" w:type="pct"/>
            <w:tcBorders>
              <w:top w:val="nil"/>
              <w:left w:val="single" w:sz="4" w:space="0" w:color="auto"/>
              <w:bottom w:val="nil"/>
              <w:right w:val="single" w:sz="4" w:space="0" w:color="auto"/>
            </w:tcBorders>
            <w:shd w:val="clear" w:color="auto" w:fill="auto"/>
            <w:noWrap/>
            <w:vAlign w:val="center"/>
            <w:hideMark/>
          </w:tcPr>
          <w:p w14:paraId="702A6FDB"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27121939" w14:textId="77777777" w:rsidR="00C65F65" w:rsidRPr="002640F0" w:rsidRDefault="00C65F65" w:rsidP="00963FE6">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7C5E7280" w14:textId="77777777" w:rsidR="00C65F65" w:rsidRPr="002640F0" w:rsidRDefault="00C65F65" w:rsidP="00963FE6">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4E5B8DB0" w14:textId="77777777" w:rsidR="00C65F65" w:rsidRPr="002640F0" w:rsidRDefault="00C65F65" w:rsidP="00963FE6">
            <w:pPr>
              <w:spacing w:line="360" w:lineRule="auto"/>
              <w:rPr>
                <w:color w:val="000000"/>
                <w:sz w:val="16"/>
                <w:szCs w:val="16"/>
              </w:rPr>
            </w:pPr>
            <w:r w:rsidRPr="002640F0">
              <w:rPr>
                <w:color w:val="000000"/>
                <w:sz w:val="16"/>
                <w:szCs w:val="16"/>
              </w:rPr>
              <w:t>(6.873)</w:t>
            </w:r>
          </w:p>
        </w:tc>
      </w:tr>
      <w:tr w:rsidR="00C65F65" w:rsidRPr="002640F0" w14:paraId="3FD5D2A2"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1B598847" w14:textId="77777777" w:rsidR="00C65F65" w:rsidRPr="002640F0" w:rsidRDefault="00C65F65" w:rsidP="00963FE6">
            <w:pPr>
              <w:spacing w:line="360" w:lineRule="auto"/>
              <w:rPr>
                <w:color w:val="000000"/>
                <w:sz w:val="16"/>
                <w:szCs w:val="16"/>
              </w:rPr>
            </w:pPr>
            <w:r w:rsidRPr="002640F0">
              <w:rPr>
                <w:color w:val="000000"/>
                <w:sz w:val="16"/>
                <w:szCs w:val="16"/>
              </w:rPr>
              <w:t>Controls</w:t>
            </w:r>
          </w:p>
        </w:tc>
        <w:tc>
          <w:tcPr>
            <w:tcW w:w="551" w:type="pct"/>
            <w:tcBorders>
              <w:top w:val="nil"/>
              <w:left w:val="nil"/>
              <w:bottom w:val="nil"/>
              <w:right w:val="single" w:sz="4" w:space="0" w:color="auto"/>
            </w:tcBorders>
            <w:shd w:val="clear" w:color="auto" w:fill="auto"/>
            <w:noWrap/>
            <w:vAlign w:val="center"/>
            <w:hideMark/>
          </w:tcPr>
          <w:p w14:paraId="54CDC94F"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75B0BA68"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17EC1867"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5770DB31"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1F95D459"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550" w:type="pct"/>
            <w:tcBorders>
              <w:top w:val="nil"/>
              <w:left w:val="nil"/>
              <w:bottom w:val="nil"/>
              <w:right w:val="nil"/>
            </w:tcBorders>
            <w:shd w:val="clear" w:color="auto" w:fill="auto"/>
            <w:noWrap/>
            <w:vAlign w:val="center"/>
            <w:hideMark/>
          </w:tcPr>
          <w:p w14:paraId="5200233D"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549" w:type="pct"/>
            <w:tcBorders>
              <w:top w:val="nil"/>
              <w:left w:val="single" w:sz="4" w:space="0" w:color="auto"/>
              <w:bottom w:val="nil"/>
              <w:right w:val="single" w:sz="4" w:space="0" w:color="auto"/>
            </w:tcBorders>
            <w:shd w:val="clear" w:color="auto" w:fill="auto"/>
            <w:noWrap/>
            <w:vAlign w:val="center"/>
            <w:hideMark/>
          </w:tcPr>
          <w:p w14:paraId="6A54AAE2"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524" w:type="pct"/>
            <w:tcBorders>
              <w:top w:val="nil"/>
              <w:left w:val="nil"/>
              <w:bottom w:val="nil"/>
              <w:right w:val="nil"/>
            </w:tcBorders>
            <w:shd w:val="clear" w:color="auto" w:fill="auto"/>
            <w:noWrap/>
            <w:vAlign w:val="center"/>
            <w:hideMark/>
          </w:tcPr>
          <w:p w14:paraId="4D2C8421" w14:textId="77777777" w:rsidR="00C65F65" w:rsidRPr="002640F0" w:rsidRDefault="00C65F65" w:rsidP="00963FE6">
            <w:pPr>
              <w:spacing w:line="360" w:lineRule="auto"/>
              <w:rPr>
                <w:color w:val="000000"/>
                <w:sz w:val="16"/>
                <w:szCs w:val="16"/>
              </w:rPr>
            </w:pPr>
            <w:r w:rsidRPr="002640F0">
              <w:rPr>
                <w:color w:val="000000"/>
                <w:sz w:val="16"/>
                <w:szCs w:val="16"/>
              </w:rPr>
              <w:t>YES</w:t>
            </w:r>
          </w:p>
        </w:tc>
      </w:tr>
      <w:tr w:rsidR="00C65F65" w:rsidRPr="00057254" w14:paraId="4621BE95" w14:textId="77777777" w:rsidTr="00C9512C">
        <w:trPr>
          <w:trHeight w:val="320"/>
        </w:trPr>
        <w:tc>
          <w:tcPr>
            <w:tcW w:w="628" w:type="pct"/>
            <w:tcBorders>
              <w:top w:val="nil"/>
              <w:left w:val="nil"/>
              <w:bottom w:val="nil"/>
              <w:right w:val="single" w:sz="4" w:space="0" w:color="auto"/>
            </w:tcBorders>
            <w:shd w:val="clear" w:color="auto" w:fill="auto"/>
            <w:noWrap/>
            <w:vAlign w:val="center"/>
            <w:hideMark/>
          </w:tcPr>
          <w:p w14:paraId="08FE793B" w14:textId="77777777" w:rsidR="00C65F65" w:rsidRPr="002640F0" w:rsidRDefault="00C65F65" w:rsidP="00963FE6">
            <w:pPr>
              <w:spacing w:line="360" w:lineRule="auto"/>
              <w:rPr>
                <w:color w:val="000000"/>
                <w:sz w:val="16"/>
                <w:szCs w:val="16"/>
              </w:rPr>
            </w:pPr>
            <w:r w:rsidRPr="002640F0">
              <w:rPr>
                <w:color w:val="000000"/>
                <w:sz w:val="16"/>
                <w:szCs w:val="16"/>
              </w:rPr>
              <w:t>State FE</w:t>
            </w:r>
          </w:p>
        </w:tc>
        <w:tc>
          <w:tcPr>
            <w:tcW w:w="551" w:type="pct"/>
            <w:tcBorders>
              <w:top w:val="nil"/>
              <w:left w:val="nil"/>
              <w:bottom w:val="nil"/>
              <w:right w:val="single" w:sz="4" w:space="0" w:color="auto"/>
            </w:tcBorders>
            <w:shd w:val="clear" w:color="auto" w:fill="auto"/>
            <w:noWrap/>
            <w:vAlign w:val="center"/>
            <w:hideMark/>
          </w:tcPr>
          <w:p w14:paraId="257D80E3"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5AC63DA2"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02376066"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2179D5CA"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5A0B6AB8"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550" w:type="pct"/>
            <w:tcBorders>
              <w:top w:val="nil"/>
              <w:left w:val="nil"/>
              <w:bottom w:val="nil"/>
              <w:right w:val="nil"/>
            </w:tcBorders>
            <w:shd w:val="clear" w:color="auto" w:fill="auto"/>
            <w:noWrap/>
            <w:vAlign w:val="center"/>
            <w:hideMark/>
          </w:tcPr>
          <w:p w14:paraId="0309F881"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549" w:type="pct"/>
            <w:tcBorders>
              <w:top w:val="nil"/>
              <w:left w:val="single" w:sz="4" w:space="0" w:color="auto"/>
              <w:bottom w:val="nil"/>
              <w:right w:val="single" w:sz="4" w:space="0" w:color="auto"/>
            </w:tcBorders>
            <w:shd w:val="clear" w:color="auto" w:fill="auto"/>
            <w:noWrap/>
            <w:vAlign w:val="center"/>
            <w:hideMark/>
          </w:tcPr>
          <w:p w14:paraId="308F104E" w14:textId="77777777" w:rsidR="00C65F65" w:rsidRPr="002640F0" w:rsidRDefault="00C65F65" w:rsidP="00963FE6">
            <w:pPr>
              <w:spacing w:line="360" w:lineRule="auto"/>
              <w:rPr>
                <w:color w:val="000000"/>
                <w:sz w:val="16"/>
                <w:szCs w:val="16"/>
              </w:rPr>
            </w:pPr>
            <w:r w:rsidRPr="002640F0">
              <w:rPr>
                <w:color w:val="000000"/>
                <w:sz w:val="16"/>
                <w:szCs w:val="16"/>
              </w:rPr>
              <w:t>YES</w:t>
            </w:r>
          </w:p>
        </w:tc>
        <w:tc>
          <w:tcPr>
            <w:tcW w:w="524" w:type="pct"/>
            <w:tcBorders>
              <w:top w:val="nil"/>
              <w:left w:val="nil"/>
              <w:bottom w:val="nil"/>
              <w:right w:val="nil"/>
            </w:tcBorders>
            <w:shd w:val="clear" w:color="auto" w:fill="auto"/>
            <w:noWrap/>
            <w:vAlign w:val="center"/>
            <w:hideMark/>
          </w:tcPr>
          <w:p w14:paraId="7B7156F4" w14:textId="77777777" w:rsidR="00C65F65" w:rsidRPr="00057254" w:rsidRDefault="00C65F65" w:rsidP="00963FE6">
            <w:pPr>
              <w:spacing w:line="360" w:lineRule="auto"/>
              <w:rPr>
                <w:color w:val="000000"/>
                <w:sz w:val="16"/>
                <w:szCs w:val="16"/>
              </w:rPr>
            </w:pPr>
            <w:r w:rsidRPr="002640F0">
              <w:rPr>
                <w:color w:val="000000"/>
                <w:sz w:val="16"/>
                <w:szCs w:val="16"/>
              </w:rPr>
              <w:t>YES</w:t>
            </w:r>
          </w:p>
        </w:tc>
      </w:tr>
    </w:tbl>
    <w:p w14:paraId="0AB07836" w14:textId="77777777" w:rsidR="00A03CE8" w:rsidRPr="00057254" w:rsidRDefault="00A03CE8" w:rsidP="00437C28">
      <w:pPr>
        <w:spacing w:line="480" w:lineRule="auto"/>
        <w:rPr>
          <w:sz w:val="22"/>
          <w:szCs w:val="22"/>
        </w:rPr>
      </w:pPr>
      <w:r w:rsidRPr="00057254">
        <w:rPr>
          <w:sz w:val="22"/>
          <w:szCs w:val="22"/>
        </w:rPr>
        <w:t>Note: Std. err. In (). p-value &lt; ,1 †; p-value &lt; 0,05 *; p-value &lt; 0,005 **; p-value &lt; 0,001 ***.</w:t>
      </w:r>
    </w:p>
    <w:p w14:paraId="7689AB45" w14:textId="11D44238" w:rsidR="00C65F65" w:rsidRPr="00057254" w:rsidRDefault="00C65F65" w:rsidP="00963FE6">
      <w:pPr>
        <w:spacing w:before="240" w:line="480" w:lineRule="auto"/>
      </w:pPr>
      <w:r w:rsidRPr="00057254">
        <w:rPr>
          <w:b/>
          <w:bCs/>
        </w:rPr>
        <w:t xml:space="preserve">Table </w:t>
      </w:r>
      <w:r w:rsidR="00D43DA0">
        <w:rPr>
          <w:b/>
          <w:bCs/>
        </w:rPr>
        <w:t>3</w:t>
      </w:r>
      <w:r w:rsidRPr="00057254">
        <w:rPr>
          <w:b/>
          <w:bCs/>
        </w:rPr>
        <w:t>.</w:t>
      </w:r>
      <w:r w:rsidRPr="00057254">
        <w:t xml:space="preserve"> Interactions between social capital</w:t>
      </w:r>
      <w:r w:rsidR="004F00AA" w:rsidRPr="00057254">
        <w:t xml:space="preserve"> </w:t>
      </w:r>
      <w:r w:rsidRPr="00057254">
        <w:t>and economic change</w:t>
      </w:r>
      <w:r w:rsidR="004A4536">
        <w:t xml:space="preserve">, 2016 elections </w:t>
      </w:r>
      <w:r w:rsidR="004A4536" w:rsidRPr="00057254">
        <w:t xml:space="preserve">(Part </w:t>
      </w:r>
      <w:r w:rsidR="004A4536">
        <w:t>3</w:t>
      </w:r>
      <w:r w:rsidR="004A4536" w:rsidRPr="00057254">
        <w:t>)</w:t>
      </w:r>
    </w:p>
    <w:tbl>
      <w:tblPr>
        <w:tblW w:w="5000" w:type="pct"/>
        <w:tblLook w:val="04A0" w:firstRow="1" w:lastRow="0" w:firstColumn="1" w:lastColumn="0" w:noHBand="0" w:noVBand="1"/>
      </w:tblPr>
      <w:tblGrid>
        <w:gridCol w:w="3322"/>
        <w:gridCol w:w="1426"/>
        <w:gridCol w:w="1426"/>
        <w:gridCol w:w="1426"/>
        <w:gridCol w:w="1426"/>
      </w:tblGrid>
      <w:tr w:rsidR="00C65F65" w:rsidRPr="00057254" w14:paraId="21CB94C1" w14:textId="77777777" w:rsidTr="00437C28">
        <w:trPr>
          <w:trHeight w:val="320"/>
        </w:trPr>
        <w:tc>
          <w:tcPr>
            <w:tcW w:w="1840" w:type="pct"/>
            <w:tcBorders>
              <w:top w:val="nil"/>
              <w:left w:val="nil"/>
              <w:bottom w:val="single" w:sz="4" w:space="0" w:color="auto"/>
              <w:right w:val="single" w:sz="4" w:space="0" w:color="auto"/>
            </w:tcBorders>
            <w:shd w:val="clear" w:color="auto" w:fill="auto"/>
            <w:noWrap/>
            <w:vAlign w:val="center"/>
            <w:hideMark/>
          </w:tcPr>
          <w:p w14:paraId="1A7C6124"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3160" w:type="pct"/>
            <w:gridSpan w:val="4"/>
            <w:tcBorders>
              <w:top w:val="nil"/>
              <w:left w:val="nil"/>
              <w:bottom w:val="single" w:sz="4" w:space="0" w:color="auto"/>
              <w:right w:val="nil"/>
            </w:tcBorders>
            <w:shd w:val="clear" w:color="auto" w:fill="auto"/>
            <w:noWrap/>
            <w:vAlign w:val="center"/>
            <w:hideMark/>
          </w:tcPr>
          <w:p w14:paraId="30A76B49" w14:textId="3E122A66" w:rsidR="00C65F65" w:rsidRPr="00057254" w:rsidRDefault="009E41D9" w:rsidP="00963FE6">
            <w:pPr>
              <w:spacing w:line="360" w:lineRule="auto"/>
              <w:jc w:val="center"/>
              <w:rPr>
                <w:b/>
                <w:bCs/>
                <w:color w:val="000000"/>
                <w:sz w:val="16"/>
                <w:szCs w:val="16"/>
              </w:rPr>
            </w:pPr>
            <w:r w:rsidRPr="00057254">
              <w:rPr>
                <w:b/>
                <w:bCs/>
                <w:color w:val="000000"/>
                <w:sz w:val="16"/>
                <w:szCs w:val="16"/>
              </w:rPr>
              <w:t>Economic</w:t>
            </w:r>
            <w:r w:rsidR="00C65F65" w:rsidRPr="00057254">
              <w:rPr>
                <w:b/>
                <w:bCs/>
                <w:color w:val="000000"/>
                <w:sz w:val="16"/>
                <w:szCs w:val="16"/>
              </w:rPr>
              <w:t xml:space="preserve"> Connectedness</w:t>
            </w:r>
          </w:p>
        </w:tc>
      </w:tr>
      <w:tr w:rsidR="00C65F65" w:rsidRPr="00057254" w14:paraId="761C3183"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1A1683A9" w14:textId="77777777" w:rsidR="00C65F65" w:rsidRPr="00057254" w:rsidRDefault="00C65F65" w:rsidP="00963FE6">
            <w:pPr>
              <w:spacing w:line="360" w:lineRule="auto"/>
              <w:rPr>
                <w:color w:val="000000"/>
                <w:sz w:val="16"/>
                <w:szCs w:val="16"/>
              </w:rPr>
            </w:pPr>
            <w:r w:rsidRPr="00057254">
              <w:rPr>
                <w:color w:val="000000"/>
                <w:sz w:val="16"/>
                <w:szCs w:val="16"/>
              </w:rPr>
              <w:t>Income per capita (2016)</w:t>
            </w:r>
          </w:p>
        </w:tc>
        <w:tc>
          <w:tcPr>
            <w:tcW w:w="790" w:type="pct"/>
            <w:tcBorders>
              <w:top w:val="nil"/>
              <w:left w:val="nil"/>
              <w:bottom w:val="nil"/>
              <w:right w:val="single" w:sz="4" w:space="0" w:color="auto"/>
            </w:tcBorders>
            <w:shd w:val="clear" w:color="auto" w:fill="auto"/>
            <w:noWrap/>
            <w:vAlign w:val="center"/>
            <w:hideMark/>
          </w:tcPr>
          <w:p w14:paraId="6CC5B22C" w14:textId="77777777" w:rsidR="00C65F65" w:rsidRPr="00057254" w:rsidRDefault="00C65F65" w:rsidP="00963FE6">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775142A2" w14:textId="77777777" w:rsidR="00C65F65" w:rsidRPr="00057254" w:rsidRDefault="00C65F65" w:rsidP="00963FE6">
            <w:pPr>
              <w:spacing w:line="360" w:lineRule="auto"/>
              <w:rPr>
                <w:color w:val="000000"/>
                <w:sz w:val="16"/>
                <w:szCs w:val="16"/>
              </w:rPr>
            </w:pPr>
            <w:r w:rsidRPr="00057254">
              <w:rPr>
                <w:color w:val="000000"/>
                <w:sz w:val="16"/>
                <w:szCs w:val="16"/>
              </w:rPr>
              <w:t>-0.000***</w:t>
            </w:r>
          </w:p>
        </w:tc>
        <w:tc>
          <w:tcPr>
            <w:tcW w:w="790" w:type="pct"/>
            <w:tcBorders>
              <w:top w:val="nil"/>
              <w:left w:val="single" w:sz="4" w:space="0" w:color="auto"/>
              <w:bottom w:val="nil"/>
              <w:right w:val="single" w:sz="4" w:space="0" w:color="auto"/>
            </w:tcBorders>
            <w:shd w:val="clear" w:color="auto" w:fill="auto"/>
            <w:noWrap/>
            <w:vAlign w:val="center"/>
            <w:hideMark/>
          </w:tcPr>
          <w:p w14:paraId="03763C6A" w14:textId="77777777" w:rsidR="00C65F65" w:rsidRPr="00057254" w:rsidRDefault="00C65F65" w:rsidP="00963FE6">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69F84FD9" w14:textId="77777777" w:rsidR="00C65F65" w:rsidRPr="00057254" w:rsidRDefault="00C65F65" w:rsidP="00963FE6">
            <w:pPr>
              <w:spacing w:line="360" w:lineRule="auto"/>
              <w:rPr>
                <w:color w:val="000000"/>
                <w:sz w:val="16"/>
                <w:szCs w:val="16"/>
              </w:rPr>
            </w:pPr>
            <w:r w:rsidRPr="00057254">
              <w:rPr>
                <w:color w:val="000000"/>
                <w:sz w:val="16"/>
                <w:szCs w:val="16"/>
              </w:rPr>
              <w:t>-0.000***</w:t>
            </w:r>
          </w:p>
        </w:tc>
      </w:tr>
      <w:tr w:rsidR="00C65F65" w:rsidRPr="00057254" w14:paraId="1D5C5B0F"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32A46E32"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69243486" w14:textId="77777777" w:rsidR="00C65F65" w:rsidRPr="00057254" w:rsidRDefault="00C65F65" w:rsidP="00963FE6">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2CFFFA02" w14:textId="77777777" w:rsidR="00C65F65" w:rsidRPr="00057254" w:rsidRDefault="00C65F65" w:rsidP="00963FE6">
            <w:pPr>
              <w:spacing w:line="360" w:lineRule="auto"/>
              <w:rPr>
                <w:color w:val="000000"/>
                <w:sz w:val="16"/>
                <w:szCs w:val="16"/>
              </w:rPr>
            </w:pPr>
            <w:r w:rsidRPr="00057254">
              <w:rPr>
                <w:color w:val="000000"/>
                <w:sz w:val="16"/>
                <w:szCs w:val="16"/>
              </w:rPr>
              <w:t>(0.000)</w:t>
            </w:r>
          </w:p>
        </w:tc>
        <w:tc>
          <w:tcPr>
            <w:tcW w:w="790" w:type="pct"/>
            <w:tcBorders>
              <w:top w:val="nil"/>
              <w:left w:val="single" w:sz="4" w:space="0" w:color="auto"/>
              <w:bottom w:val="nil"/>
              <w:right w:val="single" w:sz="4" w:space="0" w:color="auto"/>
            </w:tcBorders>
            <w:shd w:val="clear" w:color="auto" w:fill="auto"/>
            <w:noWrap/>
            <w:vAlign w:val="center"/>
            <w:hideMark/>
          </w:tcPr>
          <w:p w14:paraId="7326E5D5" w14:textId="77777777" w:rsidR="00C65F65" w:rsidRPr="00057254" w:rsidRDefault="00C65F65" w:rsidP="00963FE6">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364C04AE" w14:textId="77777777" w:rsidR="00C65F65" w:rsidRPr="00057254" w:rsidRDefault="00C65F65" w:rsidP="00963FE6">
            <w:pPr>
              <w:spacing w:line="360" w:lineRule="auto"/>
              <w:rPr>
                <w:color w:val="000000"/>
                <w:sz w:val="16"/>
                <w:szCs w:val="16"/>
              </w:rPr>
            </w:pPr>
            <w:r w:rsidRPr="00057254">
              <w:rPr>
                <w:color w:val="000000"/>
                <w:sz w:val="16"/>
                <w:szCs w:val="16"/>
              </w:rPr>
              <w:t>(0.000)</w:t>
            </w:r>
          </w:p>
        </w:tc>
      </w:tr>
      <w:tr w:rsidR="00C65F65" w:rsidRPr="00057254" w14:paraId="6D44565C"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7B1E0BBD" w14:textId="77777777" w:rsidR="00C65F65" w:rsidRPr="00057254" w:rsidRDefault="00C65F65" w:rsidP="00963FE6">
            <w:pPr>
              <w:spacing w:line="360" w:lineRule="auto"/>
              <w:rPr>
                <w:color w:val="000000"/>
                <w:sz w:val="16"/>
                <w:szCs w:val="16"/>
              </w:rPr>
            </w:pPr>
            <w:r w:rsidRPr="00057254">
              <w:rPr>
                <w:color w:val="000000"/>
                <w:sz w:val="16"/>
                <w:szCs w:val="16"/>
              </w:rPr>
              <w:t>Inequality (Gini 2016)</w:t>
            </w:r>
          </w:p>
        </w:tc>
        <w:tc>
          <w:tcPr>
            <w:tcW w:w="790" w:type="pct"/>
            <w:tcBorders>
              <w:top w:val="nil"/>
              <w:left w:val="nil"/>
              <w:bottom w:val="nil"/>
              <w:right w:val="single" w:sz="4" w:space="0" w:color="auto"/>
            </w:tcBorders>
            <w:shd w:val="clear" w:color="auto" w:fill="auto"/>
            <w:noWrap/>
            <w:vAlign w:val="center"/>
            <w:hideMark/>
          </w:tcPr>
          <w:p w14:paraId="4AB541D4" w14:textId="77777777" w:rsidR="00C65F65" w:rsidRPr="00057254" w:rsidRDefault="00C65F65" w:rsidP="00963FE6">
            <w:pPr>
              <w:spacing w:line="360" w:lineRule="auto"/>
              <w:rPr>
                <w:color w:val="000000"/>
                <w:sz w:val="16"/>
                <w:szCs w:val="16"/>
              </w:rPr>
            </w:pPr>
            <w:r w:rsidRPr="00057254">
              <w:rPr>
                <w:color w:val="000000"/>
                <w:sz w:val="16"/>
                <w:szCs w:val="16"/>
              </w:rPr>
              <w:t>-0.062*</w:t>
            </w:r>
          </w:p>
        </w:tc>
        <w:tc>
          <w:tcPr>
            <w:tcW w:w="790" w:type="pct"/>
            <w:tcBorders>
              <w:top w:val="nil"/>
              <w:left w:val="nil"/>
              <w:bottom w:val="nil"/>
              <w:right w:val="nil"/>
            </w:tcBorders>
            <w:shd w:val="clear" w:color="auto" w:fill="auto"/>
            <w:noWrap/>
            <w:vAlign w:val="center"/>
            <w:hideMark/>
          </w:tcPr>
          <w:p w14:paraId="26AB38B6" w14:textId="77777777" w:rsidR="00C65F65" w:rsidRPr="00057254" w:rsidRDefault="00C65F65" w:rsidP="00963FE6">
            <w:pPr>
              <w:spacing w:line="360" w:lineRule="auto"/>
              <w:rPr>
                <w:color w:val="000000"/>
                <w:sz w:val="16"/>
                <w:szCs w:val="16"/>
              </w:rPr>
            </w:pPr>
            <w:r w:rsidRPr="00057254">
              <w:rPr>
                <w:color w:val="000000"/>
                <w:sz w:val="16"/>
                <w:szCs w:val="16"/>
              </w:rPr>
              <w:t>-0.148***</w:t>
            </w:r>
          </w:p>
        </w:tc>
        <w:tc>
          <w:tcPr>
            <w:tcW w:w="790" w:type="pct"/>
            <w:tcBorders>
              <w:top w:val="nil"/>
              <w:left w:val="single" w:sz="4" w:space="0" w:color="auto"/>
              <w:bottom w:val="nil"/>
              <w:right w:val="single" w:sz="4" w:space="0" w:color="auto"/>
            </w:tcBorders>
            <w:shd w:val="clear" w:color="auto" w:fill="auto"/>
            <w:noWrap/>
            <w:vAlign w:val="center"/>
            <w:hideMark/>
          </w:tcPr>
          <w:p w14:paraId="11AB57AA" w14:textId="77777777" w:rsidR="00C65F65" w:rsidRPr="00057254" w:rsidRDefault="00C65F65" w:rsidP="00963FE6">
            <w:pPr>
              <w:spacing w:line="360" w:lineRule="auto"/>
              <w:rPr>
                <w:color w:val="000000"/>
                <w:sz w:val="16"/>
                <w:szCs w:val="16"/>
              </w:rPr>
            </w:pPr>
            <w:r w:rsidRPr="00057254">
              <w:rPr>
                <w:color w:val="000000"/>
                <w:sz w:val="16"/>
                <w:szCs w:val="16"/>
              </w:rPr>
              <w:t>-0.086***</w:t>
            </w:r>
          </w:p>
        </w:tc>
        <w:tc>
          <w:tcPr>
            <w:tcW w:w="790" w:type="pct"/>
            <w:tcBorders>
              <w:top w:val="nil"/>
              <w:left w:val="nil"/>
              <w:bottom w:val="nil"/>
              <w:right w:val="nil"/>
            </w:tcBorders>
            <w:shd w:val="clear" w:color="auto" w:fill="auto"/>
            <w:noWrap/>
            <w:vAlign w:val="center"/>
            <w:hideMark/>
          </w:tcPr>
          <w:p w14:paraId="754EDB6A" w14:textId="77777777" w:rsidR="00C65F65" w:rsidRPr="00057254" w:rsidRDefault="00C65F65" w:rsidP="00963FE6">
            <w:pPr>
              <w:spacing w:line="360" w:lineRule="auto"/>
              <w:rPr>
                <w:color w:val="000000"/>
                <w:sz w:val="16"/>
                <w:szCs w:val="16"/>
              </w:rPr>
            </w:pPr>
            <w:r w:rsidRPr="00057254">
              <w:rPr>
                <w:color w:val="000000"/>
                <w:sz w:val="16"/>
                <w:szCs w:val="16"/>
              </w:rPr>
              <w:t>-0.077**</w:t>
            </w:r>
          </w:p>
        </w:tc>
      </w:tr>
      <w:tr w:rsidR="00C65F65" w:rsidRPr="00057254" w14:paraId="1CCB324B"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71B1F3FE"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52EA38C1" w14:textId="77777777" w:rsidR="00C65F65" w:rsidRPr="00057254" w:rsidRDefault="00C65F65" w:rsidP="00963FE6">
            <w:pPr>
              <w:spacing w:line="360" w:lineRule="auto"/>
              <w:rPr>
                <w:color w:val="000000"/>
                <w:sz w:val="16"/>
                <w:szCs w:val="16"/>
              </w:rPr>
            </w:pPr>
            <w:r w:rsidRPr="00057254">
              <w:rPr>
                <w:color w:val="000000"/>
                <w:sz w:val="16"/>
                <w:szCs w:val="16"/>
              </w:rPr>
              <w:t>(0.025)</w:t>
            </w:r>
          </w:p>
        </w:tc>
        <w:tc>
          <w:tcPr>
            <w:tcW w:w="790" w:type="pct"/>
            <w:tcBorders>
              <w:top w:val="nil"/>
              <w:left w:val="nil"/>
              <w:bottom w:val="nil"/>
              <w:right w:val="nil"/>
            </w:tcBorders>
            <w:shd w:val="clear" w:color="auto" w:fill="auto"/>
            <w:noWrap/>
            <w:vAlign w:val="center"/>
            <w:hideMark/>
          </w:tcPr>
          <w:p w14:paraId="7E902A16" w14:textId="77777777" w:rsidR="00C65F65" w:rsidRPr="00057254" w:rsidRDefault="00C65F65" w:rsidP="00963FE6">
            <w:pPr>
              <w:spacing w:line="360" w:lineRule="auto"/>
              <w:rPr>
                <w:color w:val="000000"/>
                <w:sz w:val="16"/>
                <w:szCs w:val="16"/>
              </w:rPr>
            </w:pPr>
            <w:r w:rsidRPr="00057254">
              <w:rPr>
                <w:color w:val="000000"/>
                <w:sz w:val="16"/>
                <w:szCs w:val="16"/>
              </w:rPr>
              <w:t>(0.023)</w:t>
            </w:r>
          </w:p>
        </w:tc>
        <w:tc>
          <w:tcPr>
            <w:tcW w:w="790" w:type="pct"/>
            <w:tcBorders>
              <w:top w:val="nil"/>
              <w:left w:val="single" w:sz="4" w:space="0" w:color="auto"/>
              <w:bottom w:val="nil"/>
              <w:right w:val="single" w:sz="4" w:space="0" w:color="auto"/>
            </w:tcBorders>
            <w:shd w:val="clear" w:color="auto" w:fill="auto"/>
            <w:noWrap/>
            <w:vAlign w:val="center"/>
            <w:hideMark/>
          </w:tcPr>
          <w:p w14:paraId="7BAB965C" w14:textId="77777777" w:rsidR="00C65F65" w:rsidRPr="00057254" w:rsidRDefault="00C65F65" w:rsidP="00963FE6">
            <w:pPr>
              <w:spacing w:line="360" w:lineRule="auto"/>
              <w:rPr>
                <w:color w:val="000000"/>
                <w:sz w:val="16"/>
                <w:szCs w:val="16"/>
              </w:rPr>
            </w:pPr>
            <w:r w:rsidRPr="00057254">
              <w:rPr>
                <w:color w:val="000000"/>
                <w:sz w:val="16"/>
                <w:szCs w:val="16"/>
              </w:rPr>
              <w:t>(0.025)</w:t>
            </w:r>
          </w:p>
        </w:tc>
        <w:tc>
          <w:tcPr>
            <w:tcW w:w="790" w:type="pct"/>
            <w:tcBorders>
              <w:top w:val="nil"/>
              <w:left w:val="nil"/>
              <w:bottom w:val="nil"/>
              <w:right w:val="nil"/>
            </w:tcBorders>
            <w:shd w:val="clear" w:color="auto" w:fill="auto"/>
            <w:noWrap/>
            <w:vAlign w:val="center"/>
            <w:hideMark/>
          </w:tcPr>
          <w:p w14:paraId="00B437BE" w14:textId="77777777" w:rsidR="00C65F65" w:rsidRPr="00057254" w:rsidRDefault="00C65F65" w:rsidP="00963FE6">
            <w:pPr>
              <w:spacing w:line="360" w:lineRule="auto"/>
              <w:rPr>
                <w:color w:val="000000"/>
                <w:sz w:val="16"/>
                <w:szCs w:val="16"/>
              </w:rPr>
            </w:pPr>
            <w:r w:rsidRPr="00057254">
              <w:rPr>
                <w:color w:val="000000"/>
                <w:sz w:val="16"/>
                <w:szCs w:val="16"/>
              </w:rPr>
              <w:t>(0.025)</w:t>
            </w:r>
          </w:p>
        </w:tc>
      </w:tr>
      <w:tr w:rsidR="00C65F65" w:rsidRPr="00057254" w14:paraId="0805453C"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3A55188D" w14:textId="77777777" w:rsidR="00C65F65" w:rsidRPr="00057254" w:rsidRDefault="00C65F65" w:rsidP="00963FE6">
            <w:pPr>
              <w:spacing w:line="360" w:lineRule="auto"/>
              <w:rPr>
                <w:color w:val="000000"/>
                <w:sz w:val="16"/>
                <w:szCs w:val="16"/>
              </w:rPr>
            </w:pPr>
            <w:r w:rsidRPr="00057254">
              <w:rPr>
                <w:color w:val="000000"/>
                <w:sz w:val="16"/>
                <w:szCs w:val="16"/>
              </w:rPr>
              <w:t>Social Capital</w:t>
            </w:r>
          </w:p>
        </w:tc>
        <w:tc>
          <w:tcPr>
            <w:tcW w:w="790" w:type="pct"/>
            <w:tcBorders>
              <w:top w:val="nil"/>
              <w:left w:val="nil"/>
              <w:bottom w:val="nil"/>
              <w:right w:val="single" w:sz="4" w:space="0" w:color="auto"/>
            </w:tcBorders>
            <w:shd w:val="clear" w:color="auto" w:fill="auto"/>
            <w:noWrap/>
            <w:vAlign w:val="center"/>
            <w:hideMark/>
          </w:tcPr>
          <w:p w14:paraId="6D9BAC21" w14:textId="77777777" w:rsidR="00C65F65" w:rsidRPr="00057254" w:rsidRDefault="00C65F65" w:rsidP="00963FE6">
            <w:pPr>
              <w:spacing w:line="360" w:lineRule="auto"/>
              <w:rPr>
                <w:color w:val="000000"/>
                <w:sz w:val="16"/>
                <w:szCs w:val="16"/>
              </w:rPr>
            </w:pPr>
            <w:r w:rsidRPr="00057254">
              <w:rPr>
                <w:color w:val="000000"/>
                <w:sz w:val="16"/>
                <w:szCs w:val="16"/>
              </w:rPr>
              <w:t>-0.083***</w:t>
            </w:r>
          </w:p>
        </w:tc>
        <w:tc>
          <w:tcPr>
            <w:tcW w:w="790" w:type="pct"/>
            <w:tcBorders>
              <w:top w:val="nil"/>
              <w:left w:val="nil"/>
              <w:bottom w:val="nil"/>
              <w:right w:val="nil"/>
            </w:tcBorders>
            <w:shd w:val="clear" w:color="auto" w:fill="auto"/>
            <w:noWrap/>
            <w:vAlign w:val="center"/>
            <w:hideMark/>
          </w:tcPr>
          <w:p w14:paraId="08275A7D" w14:textId="77777777" w:rsidR="00C65F65" w:rsidRPr="00057254" w:rsidRDefault="00C65F65" w:rsidP="00963FE6">
            <w:pPr>
              <w:spacing w:line="360" w:lineRule="auto"/>
              <w:rPr>
                <w:color w:val="000000"/>
                <w:sz w:val="16"/>
                <w:szCs w:val="16"/>
              </w:rPr>
            </w:pPr>
            <w:r w:rsidRPr="00057254">
              <w:rPr>
                <w:color w:val="000000"/>
                <w:sz w:val="16"/>
                <w:szCs w:val="16"/>
              </w:rPr>
              <w:t>-0.076***</w:t>
            </w:r>
          </w:p>
        </w:tc>
        <w:tc>
          <w:tcPr>
            <w:tcW w:w="790" w:type="pct"/>
            <w:tcBorders>
              <w:top w:val="nil"/>
              <w:left w:val="single" w:sz="4" w:space="0" w:color="auto"/>
              <w:bottom w:val="nil"/>
              <w:right w:val="single" w:sz="4" w:space="0" w:color="auto"/>
            </w:tcBorders>
            <w:shd w:val="clear" w:color="auto" w:fill="auto"/>
            <w:noWrap/>
            <w:vAlign w:val="center"/>
            <w:hideMark/>
          </w:tcPr>
          <w:p w14:paraId="68C7217C" w14:textId="77777777" w:rsidR="00C65F65" w:rsidRPr="00057254" w:rsidRDefault="00C65F65" w:rsidP="00963FE6">
            <w:pPr>
              <w:spacing w:line="360" w:lineRule="auto"/>
              <w:rPr>
                <w:color w:val="000000"/>
                <w:sz w:val="16"/>
                <w:szCs w:val="16"/>
              </w:rPr>
            </w:pPr>
            <w:r w:rsidRPr="00057254">
              <w:rPr>
                <w:color w:val="000000"/>
                <w:sz w:val="16"/>
                <w:szCs w:val="16"/>
              </w:rPr>
              <w:t>-0.199***</w:t>
            </w:r>
          </w:p>
        </w:tc>
        <w:tc>
          <w:tcPr>
            <w:tcW w:w="790" w:type="pct"/>
            <w:tcBorders>
              <w:top w:val="nil"/>
              <w:left w:val="nil"/>
              <w:bottom w:val="nil"/>
              <w:right w:val="nil"/>
            </w:tcBorders>
            <w:shd w:val="clear" w:color="auto" w:fill="auto"/>
            <w:noWrap/>
            <w:vAlign w:val="center"/>
            <w:hideMark/>
          </w:tcPr>
          <w:p w14:paraId="3A5C751A" w14:textId="77777777" w:rsidR="00C65F65" w:rsidRPr="00057254" w:rsidRDefault="00C65F65" w:rsidP="00963FE6">
            <w:pPr>
              <w:spacing w:line="360" w:lineRule="auto"/>
              <w:rPr>
                <w:color w:val="000000"/>
                <w:sz w:val="16"/>
                <w:szCs w:val="16"/>
              </w:rPr>
            </w:pPr>
            <w:r w:rsidRPr="00057254">
              <w:rPr>
                <w:color w:val="000000"/>
                <w:sz w:val="16"/>
                <w:szCs w:val="16"/>
              </w:rPr>
              <w:t>-0.186***</w:t>
            </w:r>
          </w:p>
        </w:tc>
      </w:tr>
      <w:tr w:rsidR="00C65F65" w:rsidRPr="00057254" w14:paraId="05D82993"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4D3DB9A8"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540837F9" w14:textId="77777777" w:rsidR="00C65F65" w:rsidRPr="00057254" w:rsidRDefault="00C65F65" w:rsidP="00963FE6">
            <w:pPr>
              <w:spacing w:line="360" w:lineRule="auto"/>
              <w:rPr>
                <w:color w:val="000000"/>
                <w:sz w:val="16"/>
                <w:szCs w:val="16"/>
              </w:rPr>
            </w:pPr>
            <w:r w:rsidRPr="00057254">
              <w:rPr>
                <w:color w:val="000000"/>
                <w:sz w:val="16"/>
                <w:szCs w:val="16"/>
              </w:rPr>
              <w:t>(0.009)</w:t>
            </w:r>
          </w:p>
        </w:tc>
        <w:tc>
          <w:tcPr>
            <w:tcW w:w="790" w:type="pct"/>
            <w:tcBorders>
              <w:top w:val="nil"/>
              <w:left w:val="nil"/>
              <w:bottom w:val="nil"/>
              <w:right w:val="nil"/>
            </w:tcBorders>
            <w:shd w:val="clear" w:color="auto" w:fill="auto"/>
            <w:noWrap/>
            <w:vAlign w:val="center"/>
            <w:hideMark/>
          </w:tcPr>
          <w:p w14:paraId="5A583268" w14:textId="77777777" w:rsidR="00C65F65" w:rsidRPr="00057254" w:rsidRDefault="00C65F65" w:rsidP="00963FE6">
            <w:pPr>
              <w:spacing w:line="360" w:lineRule="auto"/>
              <w:rPr>
                <w:color w:val="000000"/>
                <w:sz w:val="16"/>
                <w:szCs w:val="16"/>
              </w:rPr>
            </w:pPr>
            <w:r w:rsidRPr="00057254">
              <w:rPr>
                <w:color w:val="000000"/>
                <w:sz w:val="16"/>
                <w:szCs w:val="16"/>
              </w:rPr>
              <w:t>(0.008)</w:t>
            </w:r>
          </w:p>
        </w:tc>
        <w:tc>
          <w:tcPr>
            <w:tcW w:w="790" w:type="pct"/>
            <w:tcBorders>
              <w:top w:val="nil"/>
              <w:left w:val="single" w:sz="4" w:space="0" w:color="auto"/>
              <w:bottom w:val="nil"/>
              <w:right w:val="single" w:sz="4" w:space="0" w:color="auto"/>
            </w:tcBorders>
            <w:shd w:val="clear" w:color="auto" w:fill="auto"/>
            <w:noWrap/>
            <w:vAlign w:val="center"/>
            <w:hideMark/>
          </w:tcPr>
          <w:p w14:paraId="0492AFA7" w14:textId="77777777" w:rsidR="00C65F65" w:rsidRPr="00057254" w:rsidRDefault="00C65F65" w:rsidP="00963FE6">
            <w:pPr>
              <w:spacing w:line="360" w:lineRule="auto"/>
              <w:rPr>
                <w:color w:val="000000"/>
                <w:sz w:val="16"/>
                <w:szCs w:val="16"/>
              </w:rPr>
            </w:pPr>
            <w:r w:rsidRPr="00057254">
              <w:rPr>
                <w:color w:val="000000"/>
                <w:sz w:val="16"/>
                <w:szCs w:val="16"/>
              </w:rPr>
              <w:t>(0.02)</w:t>
            </w:r>
          </w:p>
        </w:tc>
        <w:tc>
          <w:tcPr>
            <w:tcW w:w="790" w:type="pct"/>
            <w:tcBorders>
              <w:top w:val="nil"/>
              <w:left w:val="nil"/>
              <w:bottom w:val="nil"/>
              <w:right w:val="nil"/>
            </w:tcBorders>
            <w:shd w:val="clear" w:color="auto" w:fill="auto"/>
            <w:noWrap/>
            <w:vAlign w:val="center"/>
            <w:hideMark/>
          </w:tcPr>
          <w:p w14:paraId="0A69546A" w14:textId="77777777" w:rsidR="00C65F65" w:rsidRPr="00057254" w:rsidRDefault="00C65F65" w:rsidP="00963FE6">
            <w:pPr>
              <w:spacing w:line="360" w:lineRule="auto"/>
              <w:rPr>
                <w:color w:val="000000"/>
                <w:sz w:val="16"/>
                <w:szCs w:val="16"/>
              </w:rPr>
            </w:pPr>
            <w:r w:rsidRPr="00057254">
              <w:rPr>
                <w:color w:val="000000"/>
                <w:sz w:val="16"/>
                <w:szCs w:val="16"/>
              </w:rPr>
              <w:t>(0.035)</w:t>
            </w:r>
          </w:p>
        </w:tc>
      </w:tr>
      <w:tr w:rsidR="00C65F65" w:rsidRPr="00057254" w14:paraId="23D271FC"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50BF8F51" w14:textId="77777777" w:rsidR="00C65F65" w:rsidRPr="00057254" w:rsidRDefault="00C65F65" w:rsidP="00963FE6">
            <w:pPr>
              <w:spacing w:line="360" w:lineRule="auto"/>
              <w:rPr>
                <w:color w:val="000000"/>
                <w:sz w:val="16"/>
                <w:szCs w:val="16"/>
              </w:rPr>
            </w:pPr>
            <w:r w:rsidRPr="00057254">
              <w:rPr>
                <w:color w:val="000000"/>
                <w:sz w:val="16"/>
                <w:szCs w:val="16"/>
              </w:rPr>
              <w:t>Employment change 1980-2016</w:t>
            </w:r>
          </w:p>
        </w:tc>
        <w:tc>
          <w:tcPr>
            <w:tcW w:w="790" w:type="pct"/>
            <w:tcBorders>
              <w:top w:val="nil"/>
              <w:left w:val="nil"/>
              <w:bottom w:val="nil"/>
              <w:right w:val="single" w:sz="4" w:space="0" w:color="auto"/>
            </w:tcBorders>
            <w:shd w:val="clear" w:color="auto" w:fill="auto"/>
            <w:noWrap/>
            <w:vAlign w:val="center"/>
            <w:hideMark/>
          </w:tcPr>
          <w:p w14:paraId="5FEA08FD" w14:textId="77777777" w:rsidR="00C65F65" w:rsidRPr="00057254" w:rsidRDefault="00C65F65" w:rsidP="00963FE6">
            <w:pPr>
              <w:spacing w:line="360" w:lineRule="auto"/>
              <w:rPr>
                <w:color w:val="000000"/>
                <w:sz w:val="16"/>
                <w:szCs w:val="16"/>
              </w:rPr>
            </w:pPr>
            <w:r w:rsidRPr="00057254">
              <w:rPr>
                <w:color w:val="000000"/>
                <w:sz w:val="16"/>
                <w:szCs w:val="16"/>
              </w:rPr>
              <w:t>0.779</w:t>
            </w:r>
          </w:p>
        </w:tc>
        <w:tc>
          <w:tcPr>
            <w:tcW w:w="790" w:type="pct"/>
            <w:tcBorders>
              <w:top w:val="nil"/>
              <w:left w:val="nil"/>
              <w:bottom w:val="nil"/>
              <w:right w:val="nil"/>
            </w:tcBorders>
            <w:shd w:val="clear" w:color="auto" w:fill="auto"/>
            <w:noWrap/>
            <w:vAlign w:val="center"/>
            <w:hideMark/>
          </w:tcPr>
          <w:p w14:paraId="3067C7B3" w14:textId="77777777" w:rsidR="00C65F65" w:rsidRPr="00057254" w:rsidRDefault="00C65F65" w:rsidP="00963FE6">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1864E630"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1DF6FD7" w14:textId="77777777" w:rsidR="00C65F65" w:rsidRPr="00057254" w:rsidRDefault="00C65F65" w:rsidP="00963FE6">
            <w:pPr>
              <w:spacing w:line="360" w:lineRule="auto"/>
              <w:rPr>
                <w:color w:val="000000"/>
                <w:sz w:val="16"/>
                <w:szCs w:val="16"/>
              </w:rPr>
            </w:pPr>
          </w:p>
        </w:tc>
      </w:tr>
      <w:tr w:rsidR="00C65F65" w:rsidRPr="00057254" w14:paraId="579E61A9"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5B6B9328"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48F951BA" w14:textId="77777777" w:rsidR="00C65F65" w:rsidRPr="00057254" w:rsidRDefault="00C65F65" w:rsidP="00963FE6">
            <w:pPr>
              <w:spacing w:line="360" w:lineRule="auto"/>
              <w:rPr>
                <w:color w:val="000000"/>
                <w:sz w:val="16"/>
                <w:szCs w:val="16"/>
              </w:rPr>
            </w:pPr>
            <w:r w:rsidRPr="00057254">
              <w:rPr>
                <w:color w:val="000000"/>
                <w:sz w:val="16"/>
                <w:szCs w:val="16"/>
              </w:rPr>
              <w:t>(0.592)</w:t>
            </w:r>
          </w:p>
        </w:tc>
        <w:tc>
          <w:tcPr>
            <w:tcW w:w="790" w:type="pct"/>
            <w:tcBorders>
              <w:top w:val="nil"/>
              <w:left w:val="nil"/>
              <w:bottom w:val="nil"/>
              <w:right w:val="nil"/>
            </w:tcBorders>
            <w:shd w:val="clear" w:color="auto" w:fill="auto"/>
            <w:noWrap/>
            <w:vAlign w:val="center"/>
            <w:hideMark/>
          </w:tcPr>
          <w:p w14:paraId="1FC13180" w14:textId="77777777" w:rsidR="00C65F65" w:rsidRPr="00057254" w:rsidRDefault="00C65F65" w:rsidP="00963FE6">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5194C8AD"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3E37222" w14:textId="77777777" w:rsidR="00C65F65" w:rsidRPr="00057254" w:rsidRDefault="00C65F65" w:rsidP="00963FE6">
            <w:pPr>
              <w:spacing w:line="360" w:lineRule="auto"/>
              <w:rPr>
                <w:color w:val="000000"/>
                <w:sz w:val="16"/>
                <w:szCs w:val="16"/>
              </w:rPr>
            </w:pPr>
          </w:p>
        </w:tc>
      </w:tr>
      <w:tr w:rsidR="00C65F65" w:rsidRPr="00057254" w14:paraId="6F91A461"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72156C07" w14:textId="77777777" w:rsidR="00C65F65" w:rsidRPr="00057254" w:rsidRDefault="00C65F65" w:rsidP="00963FE6">
            <w:pPr>
              <w:spacing w:line="360" w:lineRule="auto"/>
              <w:rPr>
                <w:color w:val="000000"/>
                <w:sz w:val="16"/>
                <w:szCs w:val="16"/>
              </w:rPr>
            </w:pPr>
            <w:r w:rsidRPr="00057254">
              <w:rPr>
                <w:color w:val="000000"/>
                <w:sz w:val="16"/>
                <w:szCs w:val="16"/>
              </w:rPr>
              <w:t>Population change 1980-2016</w:t>
            </w:r>
          </w:p>
        </w:tc>
        <w:tc>
          <w:tcPr>
            <w:tcW w:w="790" w:type="pct"/>
            <w:tcBorders>
              <w:top w:val="nil"/>
              <w:left w:val="nil"/>
              <w:bottom w:val="nil"/>
              <w:right w:val="single" w:sz="4" w:space="0" w:color="auto"/>
            </w:tcBorders>
            <w:shd w:val="clear" w:color="auto" w:fill="auto"/>
            <w:noWrap/>
            <w:vAlign w:val="center"/>
            <w:hideMark/>
          </w:tcPr>
          <w:p w14:paraId="3ADE4E5E"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D712F5B" w14:textId="77777777" w:rsidR="00C65F65" w:rsidRPr="00057254" w:rsidRDefault="00C65F65" w:rsidP="00963FE6">
            <w:pPr>
              <w:spacing w:line="360" w:lineRule="auto"/>
              <w:rPr>
                <w:color w:val="000000"/>
                <w:sz w:val="16"/>
                <w:szCs w:val="16"/>
              </w:rPr>
            </w:pPr>
            <w:r w:rsidRPr="00057254">
              <w:rPr>
                <w:color w:val="000000"/>
                <w:sz w:val="16"/>
                <w:szCs w:val="16"/>
              </w:rPr>
              <w:t>-0.511†</w:t>
            </w:r>
          </w:p>
        </w:tc>
        <w:tc>
          <w:tcPr>
            <w:tcW w:w="790" w:type="pct"/>
            <w:tcBorders>
              <w:top w:val="nil"/>
              <w:left w:val="single" w:sz="4" w:space="0" w:color="auto"/>
              <w:bottom w:val="nil"/>
              <w:right w:val="single" w:sz="4" w:space="0" w:color="auto"/>
            </w:tcBorders>
            <w:shd w:val="clear" w:color="auto" w:fill="auto"/>
            <w:noWrap/>
            <w:vAlign w:val="center"/>
            <w:hideMark/>
          </w:tcPr>
          <w:p w14:paraId="7A32B3A3"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06225E8B" w14:textId="77777777" w:rsidR="00C65F65" w:rsidRPr="00057254" w:rsidRDefault="00C65F65" w:rsidP="00963FE6">
            <w:pPr>
              <w:spacing w:line="360" w:lineRule="auto"/>
              <w:rPr>
                <w:color w:val="000000"/>
                <w:sz w:val="16"/>
                <w:szCs w:val="16"/>
              </w:rPr>
            </w:pPr>
          </w:p>
        </w:tc>
      </w:tr>
      <w:tr w:rsidR="00C65F65" w:rsidRPr="00057254" w14:paraId="35D6BA17"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415C0BAF"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03390860"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E030F82" w14:textId="77777777" w:rsidR="00C65F65" w:rsidRPr="00057254" w:rsidRDefault="00C65F65" w:rsidP="00963FE6">
            <w:pPr>
              <w:spacing w:line="360" w:lineRule="auto"/>
              <w:rPr>
                <w:color w:val="000000"/>
                <w:sz w:val="16"/>
                <w:szCs w:val="16"/>
              </w:rPr>
            </w:pPr>
            <w:r w:rsidRPr="00057254">
              <w:rPr>
                <w:color w:val="000000"/>
                <w:sz w:val="16"/>
                <w:szCs w:val="16"/>
              </w:rPr>
              <w:t>(0.298)</w:t>
            </w:r>
          </w:p>
        </w:tc>
        <w:tc>
          <w:tcPr>
            <w:tcW w:w="790" w:type="pct"/>
            <w:tcBorders>
              <w:top w:val="nil"/>
              <w:left w:val="single" w:sz="4" w:space="0" w:color="auto"/>
              <w:bottom w:val="nil"/>
              <w:right w:val="single" w:sz="4" w:space="0" w:color="auto"/>
            </w:tcBorders>
            <w:shd w:val="clear" w:color="auto" w:fill="auto"/>
            <w:noWrap/>
            <w:vAlign w:val="center"/>
            <w:hideMark/>
          </w:tcPr>
          <w:p w14:paraId="1676D6C2"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68198380" w14:textId="77777777" w:rsidR="00C65F65" w:rsidRPr="00057254" w:rsidRDefault="00C65F65" w:rsidP="00963FE6">
            <w:pPr>
              <w:spacing w:line="360" w:lineRule="auto"/>
              <w:rPr>
                <w:color w:val="000000"/>
                <w:sz w:val="16"/>
                <w:szCs w:val="16"/>
              </w:rPr>
            </w:pPr>
          </w:p>
        </w:tc>
      </w:tr>
      <w:tr w:rsidR="00C65F65" w:rsidRPr="00057254" w14:paraId="7DA8A8C5"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09ADD01D" w14:textId="77777777" w:rsidR="00C65F65" w:rsidRPr="00057254" w:rsidRDefault="00C65F65" w:rsidP="00963FE6">
            <w:pPr>
              <w:spacing w:line="360" w:lineRule="auto"/>
              <w:rPr>
                <w:color w:val="000000"/>
                <w:sz w:val="16"/>
                <w:szCs w:val="16"/>
              </w:rPr>
            </w:pPr>
            <w:r w:rsidRPr="00057254">
              <w:rPr>
                <w:color w:val="000000"/>
                <w:sz w:val="16"/>
                <w:szCs w:val="16"/>
              </w:rPr>
              <w:t>Average earnings per job change 1980-2016</w:t>
            </w:r>
          </w:p>
        </w:tc>
        <w:tc>
          <w:tcPr>
            <w:tcW w:w="790" w:type="pct"/>
            <w:tcBorders>
              <w:top w:val="nil"/>
              <w:left w:val="nil"/>
              <w:bottom w:val="nil"/>
              <w:right w:val="single" w:sz="4" w:space="0" w:color="auto"/>
            </w:tcBorders>
            <w:shd w:val="clear" w:color="auto" w:fill="auto"/>
            <w:noWrap/>
            <w:vAlign w:val="center"/>
            <w:hideMark/>
          </w:tcPr>
          <w:p w14:paraId="6C158E26"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1FB28B1" w14:textId="77777777" w:rsidR="00C65F65" w:rsidRPr="00057254" w:rsidRDefault="00C65F65" w:rsidP="00963FE6">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6B54BC87" w14:textId="77777777" w:rsidR="00C65F65" w:rsidRPr="00057254" w:rsidRDefault="00C65F65" w:rsidP="00963FE6">
            <w:pPr>
              <w:spacing w:line="360" w:lineRule="auto"/>
              <w:rPr>
                <w:color w:val="000000"/>
                <w:sz w:val="16"/>
                <w:szCs w:val="16"/>
              </w:rPr>
            </w:pPr>
            <w:r w:rsidRPr="00057254">
              <w:rPr>
                <w:color w:val="000000"/>
                <w:sz w:val="16"/>
                <w:szCs w:val="16"/>
              </w:rPr>
              <w:t>-1.616***</w:t>
            </w:r>
          </w:p>
        </w:tc>
        <w:tc>
          <w:tcPr>
            <w:tcW w:w="790" w:type="pct"/>
            <w:tcBorders>
              <w:top w:val="nil"/>
              <w:left w:val="nil"/>
              <w:bottom w:val="nil"/>
              <w:right w:val="nil"/>
            </w:tcBorders>
            <w:shd w:val="clear" w:color="auto" w:fill="auto"/>
            <w:noWrap/>
            <w:vAlign w:val="center"/>
            <w:hideMark/>
          </w:tcPr>
          <w:p w14:paraId="2CD18A05" w14:textId="77777777" w:rsidR="00C65F65" w:rsidRPr="00057254" w:rsidRDefault="00C65F65" w:rsidP="00963FE6">
            <w:pPr>
              <w:spacing w:line="360" w:lineRule="auto"/>
              <w:rPr>
                <w:color w:val="000000"/>
                <w:sz w:val="16"/>
                <w:szCs w:val="16"/>
              </w:rPr>
            </w:pPr>
          </w:p>
        </w:tc>
      </w:tr>
      <w:tr w:rsidR="00C65F65" w:rsidRPr="00057254" w14:paraId="3FA0B4BB"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4A5F8E4B"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4EE2AF55"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696D32C8" w14:textId="77777777" w:rsidR="00C65F65" w:rsidRPr="00057254" w:rsidRDefault="00C65F65" w:rsidP="00963FE6">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1D4219DF" w14:textId="77777777" w:rsidR="00C65F65" w:rsidRPr="00057254" w:rsidRDefault="00C65F65" w:rsidP="00963FE6">
            <w:pPr>
              <w:spacing w:line="360" w:lineRule="auto"/>
              <w:rPr>
                <w:color w:val="000000"/>
                <w:sz w:val="16"/>
                <w:szCs w:val="16"/>
              </w:rPr>
            </w:pPr>
            <w:r w:rsidRPr="00057254">
              <w:rPr>
                <w:color w:val="000000"/>
                <w:sz w:val="16"/>
                <w:szCs w:val="16"/>
              </w:rPr>
              <w:t>(0.4)</w:t>
            </w:r>
          </w:p>
        </w:tc>
        <w:tc>
          <w:tcPr>
            <w:tcW w:w="790" w:type="pct"/>
            <w:tcBorders>
              <w:top w:val="nil"/>
              <w:left w:val="nil"/>
              <w:bottom w:val="nil"/>
              <w:right w:val="nil"/>
            </w:tcBorders>
            <w:shd w:val="clear" w:color="auto" w:fill="auto"/>
            <w:noWrap/>
            <w:vAlign w:val="center"/>
            <w:hideMark/>
          </w:tcPr>
          <w:p w14:paraId="0BE7331E" w14:textId="77777777" w:rsidR="00C65F65" w:rsidRPr="00057254" w:rsidRDefault="00C65F65" w:rsidP="00963FE6">
            <w:pPr>
              <w:spacing w:line="360" w:lineRule="auto"/>
              <w:rPr>
                <w:color w:val="000000"/>
                <w:sz w:val="16"/>
                <w:szCs w:val="16"/>
              </w:rPr>
            </w:pPr>
          </w:p>
        </w:tc>
      </w:tr>
      <w:tr w:rsidR="00C65F65" w:rsidRPr="00057254" w14:paraId="78FC990B"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13423191" w14:textId="77777777" w:rsidR="00C65F65" w:rsidRPr="00057254" w:rsidRDefault="00C65F65" w:rsidP="00963FE6">
            <w:pPr>
              <w:spacing w:line="360" w:lineRule="auto"/>
              <w:rPr>
                <w:color w:val="000000"/>
                <w:sz w:val="16"/>
                <w:szCs w:val="16"/>
              </w:rPr>
            </w:pPr>
            <w:r w:rsidRPr="00057254">
              <w:rPr>
                <w:color w:val="000000"/>
                <w:sz w:val="16"/>
                <w:szCs w:val="16"/>
              </w:rPr>
              <w:t>Average wages and salaries change 1980 2017</w:t>
            </w:r>
          </w:p>
        </w:tc>
        <w:tc>
          <w:tcPr>
            <w:tcW w:w="790" w:type="pct"/>
            <w:tcBorders>
              <w:top w:val="nil"/>
              <w:left w:val="nil"/>
              <w:bottom w:val="nil"/>
              <w:right w:val="single" w:sz="4" w:space="0" w:color="auto"/>
            </w:tcBorders>
            <w:shd w:val="clear" w:color="auto" w:fill="auto"/>
            <w:noWrap/>
            <w:vAlign w:val="center"/>
            <w:hideMark/>
          </w:tcPr>
          <w:p w14:paraId="6D745406"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2C86DE8" w14:textId="77777777" w:rsidR="00C65F65" w:rsidRPr="00057254" w:rsidRDefault="00C65F65" w:rsidP="00963FE6">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7E2D1D31"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3C5DEAF" w14:textId="77777777" w:rsidR="00C65F65" w:rsidRPr="00057254" w:rsidRDefault="00C65F65" w:rsidP="00963FE6">
            <w:pPr>
              <w:spacing w:line="360" w:lineRule="auto"/>
              <w:rPr>
                <w:color w:val="000000"/>
                <w:sz w:val="16"/>
                <w:szCs w:val="16"/>
              </w:rPr>
            </w:pPr>
            <w:r w:rsidRPr="00057254">
              <w:rPr>
                <w:color w:val="000000"/>
                <w:sz w:val="16"/>
                <w:szCs w:val="16"/>
              </w:rPr>
              <w:t>-2**</w:t>
            </w:r>
          </w:p>
        </w:tc>
      </w:tr>
      <w:tr w:rsidR="00C65F65" w:rsidRPr="00057254" w14:paraId="6C3500DF"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0D88210D"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3A68B256"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D8E5313" w14:textId="77777777" w:rsidR="00C65F65" w:rsidRPr="00057254" w:rsidRDefault="00C65F65" w:rsidP="00963FE6">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3815E4D5"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AF88C8E" w14:textId="77777777" w:rsidR="00C65F65" w:rsidRPr="00057254" w:rsidRDefault="00C65F65" w:rsidP="00963FE6">
            <w:pPr>
              <w:spacing w:line="360" w:lineRule="auto"/>
              <w:rPr>
                <w:color w:val="000000"/>
                <w:sz w:val="16"/>
                <w:szCs w:val="16"/>
              </w:rPr>
            </w:pPr>
            <w:r w:rsidRPr="00057254">
              <w:rPr>
                <w:color w:val="000000"/>
                <w:sz w:val="16"/>
                <w:szCs w:val="16"/>
              </w:rPr>
              <w:t>(0.701)</w:t>
            </w:r>
          </w:p>
        </w:tc>
      </w:tr>
      <w:tr w:rsidR="00C65F65" w:rsidRPr="00057254" w14:paraId="6E46BEDD"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486F4A52" w14:textId="77777777" w:rsidR="00C65F65" w:rsidRPr="00057254" w:rsidRDefault="00C65F65" w:rsidP="00963FE6">
            <w:pPr>
              <w:spacing w:line="360" w:lineRule="auto"/>
              <w:rPr>
                <w:color w:val="000000"/>
                <w:sz w:val="16"/>
                <w:szCs w:val="16"/>
              </w:rPr>
            </w:pPr>
            <w:r w:rsidRPr="00057254">
              <w:rPr>
                <w:color w:val="000000"/>
                <w:sz w:val="16"/>
                <w:szCs w:val="16"/>
              </w:rPr>
              <w:t>Interactions</w:t>
            </w:r>
          </w:p>
        </w:tc>
        <w:tc>
          <w:tcPr>
            <w:tcW w:w="790" w:type="pct"/>
            <w:tcBorders>
              <w:top w:val="nil"/>
              <w:left w:val="nil"/>
              <w:bottom w:val="nil"/>
              <w:right w:val="single" w:sz="4" w:space="0" w:color="auto"/>
            </w:tcBorders>
            <w:shd w:val="clear" w:color="auto" w:fill="auto"/>
            <w:noWrap/>
            <w:vAlign w:val="center"/>
            <w:hideMark/>
          </w:tcPr>
          <w:p w14:paraId="7083076C"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6DC0C00E" w14:textId="77777777" w:rsidR="00C65F65" w:rsidRPr="00057254" w:rsidRDefault="00C65F65" w:rsidP="00963FE6">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1694C2AA"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63FCA4AF" w14:textId="77777777" w:rsidR="00C65F65" w:rsidRPr="00057254" w:rsidRDefault="00C65F65" w:rsidP="00963FE6">
            <w:pPr>
              <w:spacing w:line="360" w:lineRule="auto"/>
              <w:rPr>
                <w:color w:val="000000"/>
                <w:sz w:val="16"/>
                <w:szCs w:val="16"/>
              </w:rPr>
            </w:pPr>
          </w:p>
        </w:tc>
      </w:tr>
      <w:tr w:rsidR="00C65F65" w:rsidRPr="00057254" w14:paraId="4DD14950"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2B1516B4" w14:textId="77777777" w:rsidR="00C65F65" w:rsidRPr="00057254" w:rsidRDefault="00C65F65" w:rsidP="00963FE6">
            <w:pPr>
              <w:spacing w:line="360" w:lineRule="auto"/>
              <w:rPr>
                <w:color w:val="000000"/>
                <w:sz w:val="16"/>
                <w:szCs w:val="16"/>
              </w:rPr>
            </w:pPr>
            <w:r w:rsidRPr="00057254">
              <w:rPr>
                <w:color w:val="000000"/>
                <w:sz w:val="16"/>
                <w:szCs w:val="16"/>
              </w:rPr>
              <w:t>SC*Employment change</w:t>
            </w:r>
          </w:p>
        </w:tc>
        <w:tc>
          <w:tcPr>
            <w:tcW w:w="790" w:type="pct"/>
            <w:tcBorders>
              <w:top w:val="nil"/>
              <w:left w:val="nil"/>
              <w:bottom w:val="nil"/>
              <w:right w:val="single" w:sz="4" w:space="0" w:color="auto"/>
            </w:tcBorders>
            <w:shd w:val="clear" w:color="auto" w:fill="auto"/>
            <w:noWrap/>
            <w:vAlign w:val="center"/>
            <w:hideMark/>
          </w:tcPr>
          <w:p w14:paraId="6314B8F3" w14:textId="77777777" w:rsidR="00C65F65" w:rsidRPr="00057254" w:rsidRDefault="00C65F65" w:rsidP="00963FE6">
            <w:pPr>
              <w:spacing w:line="360" w:lineRule="auto"/>
              <w:rPr>
                <w:color w:val="000000"/>
                <w:sz w:val="16"/>
                <w:szCs w:val="16"/>
              </w:rPr>
            </w:pPr>
            <w:r w:rsidRPr="00057254">
              <w:rPr>
                <w:color w:val="000000"/>
                <w:sz w:val="16"/>
                <w:szCs w:val="16"/>
              </w:rPr>
              <w:t>-1.882**</w:t>
            </w:r>
          </w:p>
        </w:tc>
        <w:tc>
          <w:tcPr>
            <w:tcW w:w="790" w:type="pct"/>
            <w:tcBorders>
              <w:top w:val="nil"/>
              <w:left w:val="nil"/>
              <w:bottom w:val="nil"/>
              <w:right w:val="nil"/>
            </w:tcBorders>
            <w:shd w:val="clear" w:color="auto" w:fill="auto"/>
            <w:noWrap/>
            <w:vAlign w:val="center"/>
            <w:hideMark/>
          </w:tcPr>
          <w:p w14:paraId="2D084002" w14:textId="77777777" w:rsidR="00C65F65" w:rsidRPr="00057254" w:rsidRDefault="00C65F65" w:rsidP="00963FE6">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308C5EA0"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416E80F" w14:textId="77777777" w:rsidR="00C65F65" w:rsidRPr="00057254" w:rsidRDefault="00C65F65" w:rsidP="00963FE6">
            <w:pPr>
              <w:spacing w:line="360" w:lineRule="auto"/>
              <w:rPr>
                <w:color w:val="000000"/>
                <w:sz w:val="16"/>
                <w:szCs w:val="16"/>
              </w:rPr>
            </w:pPr>
          </w:p>
        </w:tc>
      </w:tr>
      <w:tr w:rsidR="00C65F65" w:rsidRPr="00057254" w14:paraId="111FC740"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70F64EF0"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343F34F7" w14:textId="77777777" w:rsidR="00C65F65" w:rsidRPr="00057254" w:rsidRDefault="00C65F65" w:rsidP="00963FE6">
            <w:pPr>
              <w:spacing w:line="360" w:lineRule="auto"/>
              <w:rPr>
                <w:color w:val="000000"/>
                <w:sz w:val="16"/>
                <w:szCs w:val="16"/>
              </w:rPr>
            </w:pPr>
            <w:r w:rsidRPr="00057254">
              <w:rPr>
                <w:color w:val="000000"/>
                <w:sz w:val="16"/>
                <w:szCs w:val="16"/>
              </w:rPr>
              <w:t>(0.715)</w:t>
            </w:r>
          </w:p>
        </w:tc>
        <w:tc>
          <w:tcPr>
            <w:tcW w:w="790" w:type="pct"/>
            <w:tcBorders>
              <w:top w:val="nil"/>
              <w:left w:val="nil"/>
              <w:bottom w:val="nil"/>
              <w:right w:val="nil"/>
            </w:tcBorders>
            <w:shd w:val="clear" w:color="auto" w:fill="auto"/>
            <w:noWrap/>
            <w:vAlign w:val="center"/>
            <w:hideMark/>
          </w:tcPr>
          <w:p w14:paraId="77DFB13B" w14:textId="77777777" w:rsidR="00C65F65" w:rsidRPr="00057254" w:rsidRDefault="00C65F65" w:rsidP="00963FE6">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5B9F2BE7"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04642659" w14:textId="77777777" w:rsidR="00C65F65" w:rsidRPr="00057254" w:rsidRDefault="00C65F65" w:rsidP="00963FE6">
            <w:pPr>
              <w:spacing w:line="360" w:lineRule="auto"/>
              <w:rPr>
                <w:color w:val="000000"/>
                <w:sz w:val="16"/>
                <w:szCs w:val="16"/>
              </w:rPr>
            </w:pPr>
          </w:p>
        </w:tc>
      </w:tr>
      <w:tr w:rsidR="00C65F65" w:rsidRPr="00057254" w14:paraId="08E86967"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0B2BAE75" w14:textId="77777777" w:rsidR="00C65F65" w:rsidRPr="00057254" w:rsidRDefault="00C65F65" w:rsidP="00963FE6">
            <w:pPr>
              <w:spacing w:line="360" w:lineRule="auto"/>
              <w:rPr>
                <w:color w:val="000000"/>
                <w:sz w:val="16"/>
                <w:szCs w:val="16"/>
              </w:rPr>
            </w:pPr>
            <w:r w:rsidRPr="00057254">
              <w:rPr>
                <w:color w:val="000000"/>
                <w:sz w:val="16"/>
                <w:szCs w:val="16"/>
              </w:rPr>
              <w:t>SC*Population change</w:t>
            </w:r>
          </w:p>
        </w:tc>
        <w:tc>
          <w:tcPr>
            <w:tcW w:w="790" w:type="pct"/>
            <w:tcBorders>
              <w:top w:val="nil"/>
              <w:left w:val="nil"/>
              <w:bottom w:val="nil"/>
              <w:right w:val="single" w:sz="4" w:space="0" w:color="auto"/>
            </w:tcBorders>
            <w:shd w:val="clear" w:color="auto" w:fill="auto"/>
            <w:noWrap/>
            <w:vAlign w:val="center"/>
            <w:hideMark/>
          </w:tcPr>
          <w:p w14:paraId="25D06791"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4721EDD5" w14:textId="77777777" w:rsidR="00C65F65" w:rsidRPr="00057254" w:rsidRDefault="00C65F65" w:rsidP="00963FE6">
            <w:pPr>
              <w:spacing w:line="360" w:lineRule="auto"/>
              <w:rPr>
                <w:color w:val="000000"/>
                <w:sz w:val="16"/>
                <w:szCs w:val="16"/>
              </w:rPr>
            </w:pPr>
            <w:r w:rsidRPr="00057254">
              <w:rPr>
                <w:color w:val="000000"/>
                <w:sz w:val="16"/>
                <w:szCs w:val="16"/>
              </w:rPr>
              <w:t>-1.038**</w:t>
            </w:r>
          </w:p>
        </w:tc>
        <w:tc>
          <w:tcPr>
            <w:tcW w:w="790" w:type="pct"/>
            <w:tcBorders>
              <w:top w:val="nil"/>
              <w:left w:val="single" w:sz="4" w:space="0" w:color="auto"/>
              <w:bottom w:val="nil"/>
              <w:right w:val="single" w:sz="4" w:space="0" w:color="auto"/>
            </w:tcBorders>
            <w:shd w:val="clear" w:color="auto" w:fill="auto"/>
            <w:noWrap/>
            <w:vAlign w:val="center"/>
            <w:hideMark/>
          </w:tcPr>
          <w:p w14:paraId="7BADDB24"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7BD0151" w14:textId="77777777" w:rsidR="00C65F65" w:rsidRPr="00057254" w:rsidRDefault="00C65F65" w:rsidP="00963FE6">
            <w:pPr>
              <w:spacing w:line="360" w:lineRule="auto"/>
              <w:rPr>
                <w:color w:val="000000"/>
                <w:sz w:val="16"/>
                <w:szCs w:val="16"/>
              </w:rPr>
            </w:pPr>
          </w:p>
        </w:tc>
      </w:tr>
      <w:tr w:rsidR="00C65F65" w:rsidRPr="00057254" w14:paraId="078EB817"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57205A40"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0F332E2F"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97F67E3" w14:textId="77777777" w:rsidR="00C65F65" w:rsidRPr="00057254" w:rsidRDefault="00C65F65" w:rsidP="00963FE6">
            <w:pPr>
              <w:spacing w:line="360" w:lineRule="auto"/>
              <w:rPr>
                <w:color w:val="000000"/>
                <w:sz w:val="16"/>
                <w:szCs w:val="16"/>
              </w:rPr>
            </w:pPr>
            <w:r w:rsidRPr="00057254">
              <w:rPr>
                <w:color w:val="000000"/>
                <w:sz w:val="16"/>
                <w:szCs w:val="16"/>
              </w:rPr>
              <w:t>(0.332)</w:t>
            </w:r>
          </w:p>
        </w:tc>
        <w:tc>
          <w:tcPr>
            <w:tcW w:w="790" w:type="pct"/>
            <w:tcBorders>
              <w:top w:val="nil"/>
              <w:left w:val="single" w:sz="4" w:space="0" w:color="auto"/>
              <w:bottom w:val="nil"/>
              <w:right w:val="single" w:sz="4" w:space="0" w:color="auto"/>
            </w:tcBorders>
            <w:shd w:val="clear" w:color="auto" w:fill="auto"/>
            <w:noWrap/>
            <w:vAlign w:val="center"/>
            <w:hideMark/>
          </w:tcPr>
          <w:p w14:paraId="67C14CC0"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DAA410E" w14:textId="77777777" w:rsidR="00C65F65" w:rsidRPr="00057254" w:rsidRDefault="00C65F65" w:rsidP="00963FE6">
            <w:pPr>
              <w:spacing w:line="360" w:lineRule="auto"/>
              <w:rPr>
                <w:color w:val="000000"/>
                <w:sz w:val="16"/>
                <w:szCs w:val="16"/>
              </w:rPr>
            </w:pPr>
          </w:p>
        </w:tc>
      </w:tr>
      <w:tr w:rsidR="00C65F65" w:rsidRPr="00057254" w14:paraId="49F285D9"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09390388" w14:textId="77777777" w:rsidR="00C65F65" w:rsidRPr="00057254" w:rsidRDefault="00C65F65" w:rsidP="00963FE6">
            <w:pPr>
              <w:spacing w:line="360" w:lineRule="auto"/>
              <w:rPr>
                <w:color w:val="000000"/>
                <w:sz w:val="16"/>
                <w:szCs w:val="16"/>
              </w:rPr>
            </w:pPr>
            <w:r w:rsidRPr="00057254">
              <w:rPr>
                <w:color w:val="000000"/>
                <w:sz w:val="16"/>
                <w:szCs w:val="16"/>
              </w:rPr>
              <w:lastRenderedPageBreak/>
              <w:t>SC*Earnings change</w:t>
            </w:r>
          </w:p>
        </w:tc>
        <w:tc>
          <w:tcPr>
            <w:tcW w:w="790" w:type="pct"/>
            <w:tcBorders>
              <w:top w:val="nil"/>
              <w:left w:val="nil"/>
              <w:bottom w:val="nil"/>
              <w:right w:val="single" w:sz="4" w:space="0" w:color="auto"/>
            </w:tcBorders>
            <w:shd w:val="clear" w:color="auto" w:fill="auto"/>
            <w:noWrap/>
            <w:vAlign w:val="center"/>
            <w:hideMark/>
          </w:tcPr>
          <w:p w14:paraId="6B491C38"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6ECC89CD" w14:textId="77777777" w:rsidR="00C65F65" w:rsidRPr="00057254" w:rsidRDefault="00C65F65" w:rsidP="00963FE6">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37CF683F" w14:textId="77777777" w:rsidR="00C65F65" w:rsidRPr="00057254" w:rsidRDefault="00C65F65" w:rsidP="00963FE6">
            <w:pPr>
              <w:spacing w:line="360" w:lineRule="auto"/>
              <w:rPr>
                <w:color w:val="000000"/>
                <w:sz w:val="16"/>
                <w:szCs w:val="16"/>
              </w:rPr>
            </w:pPr>
            <w:r w:rsidRPr="00057254">
              <w:rPr>
                <w:color w:val="000000"/>
                <w:sz w:val="16"/>
                <w:szCs w:val="16"/>
              </w:rPr>
              <w:t>2.267***</w:t>
            </w:r>
          </w:p>
        </w:tc>
        <w:tc>
          <w:tcPr>
            <w:tcW w:w="790" w:type="pct"/>
            <w:tcBorders>
              <w:top w:val="nil"/>
              <w:left w:val="nil"/>
              <w:bottom w:val="nil"/>
              <w:right w:val="nil"/>
            </w:tcBorders>
            <w:shd w:val="clear" w:color="auto" w:fill="auto"/>
            <w:noWrap/>
            <w:vAlign w:val="center"/>
            <w:hideMark/>
          </w:tcPr>
          <w:p w14:paraId="2ADF0C95" w14:textId="77777777" w:rsidR="00C65F65" w:rsidRPr="00057254" w:rsidRDefault="00C65F65" w:rsidP="00963FE6">
            <w:pPr>
              <w:spacing w:line="360" w:lineRule="auto"/>
              <w:rPr>
                <w:color w:val="000000"/>
                <w:sz w:val="16"/>
                <w:szCs w:val="16"/>
              </w:rPr>
            </w:pPr>
          </w:p>
        </w:tc>
      </w:tr>
      <w:tr w:rsidR="00C65F65" w:rsidRPr="00057254" w14:paraId="50FEB8F8"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7805A7E0"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0C06389C"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65B6724A" w14:textId="77777777" w:rsidR="00C65F65" w:rsidRPr="00057254" w:rsidRDefault="00C65F65" w:rsidP="00963FE6">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34B74E0" w14:textId="77777777" w:rsidR="00C65F65" w:rsidRPr="00057254" w:rsidRDefault="00C65F65" w:rsidP="00963FE6">
            <w:pPr>
              <w:spacing w:line="360" w:lineRule="auto"/>
              <w:rPr>
                <w:color w:val="000000"/>
                <w:sz w:val="16"/>
                <w:szCs w:val="16"/>
              </w:rPr>
            </w:pPr>
            <w:r w:rsidRPr="00057254">
              <w:rPr>
                <w:color w:val="000000"/>
                <w:sz w:val="16"/>
                <w:szCs w:val="16"/>
              </w:rPr>
              <w:t>(0.439)</w:t>
            </w:r>
          </w:p>
        </w:tc>
        <w:tc>
          <w:tcPr>
            <w:tcW w:w="790" w:type="pct"/>
            <w:tcBorders>
              <w:top w:val="nil"/>
              <w:left w:val="nil"/>
              <w:bottom w:val="nil"/>
              <w:right w:val="nil"/>
            </w:tcBorders>
            <w:shd w:val="clear" w:color="auto" w:fill="auto"/>
            <w:noWrap/>
            <w:vAlign w:val="center"/>
            <w:hideMark/>
          </w:tcPr>
          <w:p w14:paraId="20CF6FBF" w14:textId="77777777" w:rsidR="00C65F65" w:rsidRPr="00057254" w:rsidRDefault="00C65F65" w:rsidP="00963FE6">
            <w:pPr>
              <w:spacing w:line="360" w:lineRule="auto"/>
              <w:rPr>
                <w:color w:val="000000"/>
                <w:sz w:val="16"/>
                <w:szCs w:val="16"/>
              </w:rPr>
            </w:pPr>
          </w:p>
        </w:tc>
      </w:tr>
      <w:tr w:rsidR="00C65F65" w:rsidRPr="00057254" w14:paraId="5CF13236"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570ADFFA" w14:textId="77777777" w:rsidR="00C65F65" w:rsidRPr="00057254" w:rsidRDefault="00C65F65" w:rsidP="00963FE6">
            <w:pPr>
              <w:spacing w:line="360" w:lineRule="auto"/>
              <w:rPr>
                <w:color w:val="000000"/>
                <w:sz w:val="16"/>
                <w:szCs w:val="16"/>
              </w:rPr>
            </w:pPr>
            <w:r w:rsidRPr="00057254">
              <w:rPr>
                <w:color w:val="000000"/>
                <w:sz w:val="16"/>
                <w:szCs w:val="16"/>
              </w:rPr>
              <w:t>SC*Wages change</w:t>
            </w:r>
          </w:p>
        </w:tc>
        <w:tc>
          <w:tcPr>
            <w:tcW w:w="790" w:type="pct"/>
            <w:tcBorders>
              <w:top w:val="nil"/>
              <w:left w:val="nil"/>
              <w:bottom w:val="nil"/>
              <w:right w:val="single" w:sz="4" w:space="0" w:color="auto"/>
            </w:tcBorders>
            <w:shd w:val="clear" w:color="auto" w:fill="auto"/>
            <w:noWrap/>
            <w:vAlign w:val="center"/>
            <w:hideMark/>
          </w:tcPr>
          <w:p w14:paraId="573F6A83"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6E6049F" w14:textId="77777777" w:rsidR="00C65F65" w:rsidRPr="00057254" w:rsidRDefault="00C65F65" w:rsidP="00963FE6">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314C2A38"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1FC73BE" w14:textId="77777777" w:rsidR="00C65F65" w:rsidRPr="00057254" w:rsidRDefault="00C65F65" w:rsidP="00963FE6">
            <w:pPr>
              <w:spacing w:line="360" w:lineRule="auto"/>
              <w:rPr>
                <w:color w:val="000000"/>
                <w:sz w:val="16"/>
                <w:szCs w:val="16"/>
              </w:rPr>
            </w:pPr>
            <w:r w:rsidRPr="00057254">
              <w:rPr>
                <w:color w:val="000000"/>
                <w:sz w:val="16"/>
                <w:szCs w:val="16"/>
              </w:rPr>
              <w:t>2.219**</w:t>
            </w:r>
          </w:p>
        </w:tc>
      </w:tr>
      <w:tr w:rsidR="00C65F65" w:rsidRPr="00057254" w14:paraId="5FD17AEA"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2C203AED"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6B8172DB"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602036D0" w14:textId="77777777" w:rsidR="00C65F65" w:rsidRPr="00057254" w:rsidRDefault="00C65F65" w:rsidP="00963FE6">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4EE3C21F" w14:textId="77777777" w:rsidR="00C65F65" w:rsidRPr="00057254" w:rsidRDefault="00C65F65" w:rsidP="00963FE6">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29B0312" w14:textId="77777777" w:rsidR="00C65F65" w:rsidRPr="00057254" w:rsidRDefault="00C65F65" w:rsidP="00963FE6">
            <w:pPr>
              <w:spacing w:line="360" w:lineRule="auto"/>
              <w:rPr>
                <w:color w:val="000000"/>
                <w:sz w:val="16"/>
                <w:szCs w:val="16"/>
              </w:rPr>
            </w:pPr>
            <w:r w:rsidRPr="00057254">
              <w:rPr>
                <w:color w:val="000000"/>
                <w:sz w:val="16"/>
                <w:szCs w:val="16"/>
              </w:rPr>
              <w:t>(0.857)</w:t>
            </w:r>
          </w:p>
        </w:tc>
      </w:tr>
      <w:tr w:rsidR="00C65F65" w:rsidRPr="00057254" w14:paraId="2136853A"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026557C0" w14:textId="77777777" w:rsidR="00C65F65" w:rsidRPr="00057254" w:rsidRDefault="00C65F65" w:rsidP="00963FE6">
            <w:pPr>
              <w:spacing w:line="360" w:lineRule="auto"/>
              <w:rPr>
                <w:color w:val="000000"/>
                <w:sz w:val="16"/>
                <w:szCs w:val="16"/>
              </w:rPr>
            </w:pPr>
            <w:r w:rsidRPr="00057254">
              <w:rPr>
                <w:color w:val="000000"/>
                <w:sz w:val="16"/>
                <w:szCs w:val="16"/>
              </w:rPr>
              <w:t>Controls</w:t>
            </w:r>
          </w:p>
        </w:tc>
        <w:tc>
          <w:tcPr>
            <w:tcW w:w="790" w:type="pct"/>
            <w:tcBorders>
              <w:top w:val="nil"/>
              <w:left w:val="nil"/>
              <w:bottom w:val="nil"/>
              <w:right w:val="single" w:sz="4" w:space="0" w:color="auto"/>
            </w:tcBorders>
            <w:shd w:val="clear" w:color="auto" w:fill="auto"/>
            <w:noWrap/>
            <w:vAlign w:val="center"/>
            <w:hideMark/>
          </w:tcPr>
          <w:p w14:paraId="04E41414" w14:textId="77777777" w:rsidR="00C65F65" w:rsidRPr="00057254" w:rsidRDefault="00C65F65" w:rsidP="00963FE6">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3CE30701" w14:textId="77777777" w:rsidR="00C65F65" w:rsidRPr="00057254" w:rsidRDefault="00C65F65" w:rsidP="00963FE6">
            <w:pPr>
              <w:spacing w:line="360" w:lineRule="auto"/>
              <w:rPr>
                <w:color w:val="000000"/>
                <w:sz w:val="16"/>
                <w:szCs w:val="16"/>
              </w:rPr>
            </w:pPr>
            <w:r w:rsidRPr="00057254">
              <w:rPr>
                <w:color w:val="000000"/>
                <w:sz w:val="16"/>
                <w:szCs w:val="16"/>
              </w:rPr>
              <w:t>YES</w:t>
            </w:r>
          </w:p>
        </w:tc>
        <w:tc>
          <w:tcPr>
            <w:tcW w:w="790" w:type="pct"/>
            <w:tcBorders>
              <w:top w:val="nil"/>
              <w:left w:val="single" w:sz="4" w:space="0" w:color="auto"/>
              <w:bottom w:val="nil"/>
              <w:right w:val="single" w:sz="4" w:space="0" w:color="auto"/>
            </w:tcBorders>
            <w:shd w:val="clear" w:color="auto" w:fill="auto"/>
            <w:noWrap/>
            <w:vAlign w:val="center"/>
            <w:hideMark/>
          </w:tcPr>
          <w:p w14:paraId="6C9083A1" w14:textId="77777777" w:rsidR="00C65F65" w:rsidRPr="00057254" w:rsidRDefault="00C65F65" w:rsidP="00963FE6">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7F169A9D" w14:textId="77777777" w:rsidR="00C65F65" w:rsidRPr="00057254" w:rsidRDefault="00C65F65" w:rsidP="00963FE6">
            <w:pPr>
              <w:spacing w:line="360" w:lineRule="auto"/>
              <w:rPr>
                <w:color w:val="000000"/>
                <w:sz w:val="16"/>
                <w:szCs w:val="16"/>
              </w:rPr>
            </w:pPr>
            <w:r w:rsidRPr="00057254">
              <w:rPr>
                <w:color w:val="000000"/>
                <w:sz w:val="16"/>
                <w:szCs w:val="16"/>
              </w:rPr>
              <w:t>YES</w:t>
            </w:r>
          </w:p>
        </w:tc>
      </w:tr>
      <w:tr w:rsidR="00C65F65" w:rsidRPr="00057254" w14:paraId="7AB5CAD2" w14:textId="77777777" w:rsidTr="00C9512C">
        <w:trPr>
          <w:trHeight w:val="320"/>
        </w:trPr>
        <w:tc>
          <w:tcPr>
            <w:tcW w:w="1840" w:type="pct"/>
            <w:tcBorders>
              <w:top w:val="nil"/>
              <w:left w:val="nil"/>
              <w:bottom w:val="nil"/>
              <w:right w:val="single" w:sz="4" w:space="0" w:color="auto"/>
            </w:tcBorders>
            <w:shd w:val="clear" w:color="auto" w:fill="auto"/>
            <w:noWrap/>
            <w:vAlign w:val="center"/>
            <w:hideMark/>
          </w:tcPr>
          <w:p w14:paraId="43A1D637" w14:textId="77777777" w:rsidR="00C65F65" w:rsidRPr="00057254" w:rsidRDefault="00C65F65" w:rsidP="00963FE6">
            <w:pPr>
              <w:spacing w:line="360" w:lineRule="auto"/>
              <w:rPr>
                <w:color w:val="000000"/>
                <w:sz w:val="16"/>
                <w:szCs w:val="16"/>
              </w:rPr>
            </w:pPr>
            <w:r w:rsidRPr="00057254">
              <w:rPr>
                <w:color w:val="000000"/>
                <w:sz w:val="16"/>
                <w:szCs w:val="16"/>
              </w:rPr>
              <w:t>State FE</w:t>
            </w:r>
          </w:p>
        </w:tc>
        <w:tc>
          <w:tcPr>
            <w:tcW w:w="790" w:type="pct"/>
            <w:tcBorders>
              <w:top w:val="nil"/>
              <w:left w:val="nil"/>
              <w:bottom w:val="nil"/>
              <w:right w:val="single" w:sz="4" w:space="0" w:color="auto"/>
            </w:tcBorders>
            <w:shd w:val="clear" w:color="auto" w:fill="auto"/>
            <w:noWrap/>
            <w:vAlign w:val="center"/>
            <w:hideMark/>
          </w:tcPr>
          <w:p w14:paraId="32A3D525" w14:textId="77777777" w:rsidR="00C65F65" w:rsidRPr="00057254" w:rsidRDefault="00C65F65" w:rsidP="00963FE6">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5234CC20" w14:textId="77777777" w:rsidR="00C65F65" w:rsidRPr="00057254" w:rsidRDefault="00C65F65" w:rsidP="00963FE6">
            <w:pPr>
              <w:spacing w:line="360" w:lineRule="auto"/>
              <w:rPr>
                <w:color w:val="000000"/>
                <w:sz w:val="16"/>
                <w:szCs w:val="16"/>
              </w:rPr>
            </w:pPr>
            <w:r w:rsidRPr="00057254">
              <w:rPr>
                <w:color w:val="000000"/>
                <w:sz w:val="16"/>
                <w:szCs w:val="16"/>
              </w:rPr>
              <w:t>YES</w:t>
            </w:r>
          </w:p>
        </w:tc>
        <w:tc>
          <w:tcPr>
            <w:tcW w:w="790" w:type="pct"/>
            <w:tcBorders>
              <w:top w:val="nil"/>
              <w:left w:val="single" w:sz="4" w:space="0" w:color="auto"/>
              <w:bottom w:val="nil"/>
              <w:right w:val="single" w:sz="4" w:space="0" w:color="auto"/>
            </w:tcBorders>
            <w:shd w:val="clear" w:color="auto" w:fill="auto"/>
            <w:noWrap/>
            <w:vAlign w:val="center"/>
            <w:hideMark/>
          </w:tcPr>
          <w:p w14:paraId="4E87BFBD" w14:textId="77777777" w:rsidR="00C65F65" w:rsidRPr="00057254" w:rsidRDefault="00C65F65" w:rsidP="00963FE6">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48D3A6E0" w14:textId="77777777" w:rsidR="00C65F65" w:rsidRPr="00057254" w:rsidRDefault="00C65F65" w:rsidP="00963FE6">
            <w:pPr>
              <w:spacing w:line="360" w:lineRule="auto"/>
              <w:rPr>
                <w:color w:val="000000"/>
                <w:sz w:val="16"/>
                <w:szCs w:val="16"/>
              </w:rPr>
            </w:pPr>
            <w:r w:rsidRPr="00057254">
              <w:rPr>
                <w:color w:val="000000"/>
                <w:sz w:val="16"/>
                <w:szCs w:val="16"/>
              </w:rPr>
              <w:t>YES</w:t>
            </w:r>
          </w:p>
        </w:tc>
      </w:tr>
    </w:tbl>
    <w:p w14:paraId="68A6624E" w14:textId="52162D05" w:rsidR="00D43DA0" w:rsidRDefault="00A03CE8" w:rsidP="00437C28">
      <w:pPr>
        <w:spacing w:line="480" w:lineRule="auto"/>
        <w:rPr>
          <w:sz w:val="22"/>
          <w:szCs w:val="22"/>
        </w:rPr>
      </w:pPr>
      <w:r w:rsidRPr="00057254">
        <w:rPr>
          <w:sz w:val="22"/>
          <w:szCs w:val="22"/>
        </w:rPr>
        <w:t>Note: Std. err. In (). p-value &lt; ,1 †; p-value &lt; 0,05 *; p-value &lt; 0,005 **; p-value &lt; 0,001 ***.</w:t>
      </w:r>
    </w:p>
    <w:p w14:paraId="5866749A" w14:textId="12D5CE35" w:rsidR="00D43DA0" w:rsidRDefault="004A4536" w:rsidP="000764D4">
      <w:pPr>
        <w:spacing w:before="120" w:line="480" w:lineRule="auto"/>
        <w:ind w:firstLine="357"/>
      </w:pPr>
      <w:r w:rsidRPr="00057254">
        <w:t xml:space="preserve">The models examining the interaction between </w:t>
      </w:r>
      <w:r w:rsidRPr="004A7914">
        <w:rPr>
          <w:b/>
        </w:rPr>
        <w:t>economic connectedness</w:t>
      </w:r>
      <w:r w:rsidRPr="00057254">
        <w:t xml:space="preserve"> and socio-economic change variables at the county level </w:t>
      </w:r>
      <w:r>
        <w:t>show that, in</w:t>
      </w:r>
      <w:r w:rsidRPr="00057254">
        <w:t xml:space="preserve"> every instance, the social capital variable</w:t>
      </w:r>
      <w:r>
        <w:t xml:space="preserve"> </w:t>
      </w:r>
      <w:r w:rsidRPr="00057254">
        <w:t>—in this case, bridging social capital—</w:t>
      </w:r>
      <w:r>
        <w:t xml:space="preserve"> </w:t>
      </w:r>
      <w:r w:rsidRPr="00057254">
        <w:t xml:space="preserve">exhibits a negative and significant association with </w:t>
      </w:r>
      <w:r>
        <w:t>the vote</w:t>
      </w:r>
      <w:r w:rsidRPr="00057254">
        <w:t xml:space="preserve"> </w:t>
      </w:r>
      <w:r w:rsidRPr="005F6741">
        <w:t>for Donald Trump in the 2016</w:t>
      </w:r>
      <w:r w:rsidR="005F6741" w:rsidRPr="005F6741">
        <w:t xml:space="preserve"> and 2020</w:t>
      </w:r>
      <w:r w:rsidRPr="005F6741">
        <w:t xml:space="preserve"> election</w:t>
      </w:r>
      <w:r w:rsidR="005F6741" w:rsidRPr="005F6741">
        <w:t>s</w:t>
      </w:r>
      <w:r w:rsidR="005F6741">
        <w:t xml:space="preserve"> (see Tables </w:t>
      </w:r>
      <w:r w:rsidR="005453B2">
        <w:t>3 and 4)</w:t>
      </w:r>
      <w:r w:rsidRPr="005F6741">
        <w:t>. Nevertheless, the nature of these interactions varies.</w:t>
      </w:r>
      <w:r>
        <w:t xml:space="preserve"> In</w:t>
      </w:r>
      <w:r w:rsidRPr="00057254">
        <w:t xml:space="preserve"> cases related to earnings and job changes</w:t>
      </w:r>
      <w:r>
        <w:t>,</w:t>
      </w:r>
      <w:r w:rsidRPr="00057254">
        <w:t xml:space="preserve"> as well as wages and salary alterations, the individual variables are negatively and significantly linked to </w:t>
      </w:r>
      <w:r w:rsidR="000764D4">
        <w:t>additional support</w:t>
      </w:r>
      <w:r w:rsidRPr="00057254">
        <w:t xml:space="preserve"> for </w:t>
      </w:r>
      <w:r>
        <w:t>Donald Trump</w:t>
      </w:r>
      <w:r w:rsidRPr="00057254">
        <w:t xml:space="preserve">, while their interaction with </w:t>
      </w:r>
      <w:r w:rsidR="005453B2">
        <w:t>economic</w:t>
      </w:r>
      <w:r w:rsidRPr="00057254">
        <w:t xml:space="preserve"> connectedness is positively and significantly correlated. </w:t>
      </w:r>
    </w:p>
    <w:p w14:paraId="57F46BDA" w14:textId="279B2C35" w:rsidR="008D3B87" w:rsidRDefault="008D3B87" w:rsidP="008D3B87">
      <w:pPr>
        <w:spacing w:before="240" w:line="480" w:lineRule="auto"/>
      </w:pPr>
      <w:r w:rsidRPr="00057254">
        <w:rPr>
          <w:b/>
          <w:bCs/>
        </w:rPr>
        <w:t xml:space="preserve">Table </w:t>
      </w:r>
      <w:r>
        <w:rPr>
          <w:b/>
          <w:bCs/>
        </w:rPr>
        <w:t>4</w:t>
      </w:r>
      <w:r w:rsidRPr="00057254">
        <w:rPr>
          <w:b/>
          <w:bCs/>
        </w:rPr>
        <w:t>.</w:t>
      </w:r>
      <w:r w:rsidRPr="00057254">
        <w:t xml:space="preserve"> Interactions between social capital and economic change</w:t>
      </w:r>
      <w:r>
        <w:t>, 20</w:t>
      </w:r>
      <w:r w:rsidR="00F021AD">
        <w:t>20</w:t>
      </w:r>
      <w:r>
        <w:t xml:space="preserve"> elections </w:t>
      </w:r>
      <w:r w:rsidRPr="00057254">
        <w:t xml:space="preserve">(Part </w:t>
      </w:r>
      <w:r>
        <w:t>1</w:t>
      </w:r>
      <w:r w:rsidRPr="00057254">
        <w:t>)</w:t>
      </w:r>
    </w:p>
    <w:tbl>
      <w:tblPr>
        <w:tblW w:w="0" w:type="auto"/>
        <w:tblLayout w:type="fixed"/>
        <w:tblLook w:val="04A0" w:firstRow="1" w:lastRow="0" w:firstColumn="1" w:lastColumn="0" w:noHBand="0" w:noVBand="1"/>
      </w:tblPr>
      <w:tblGrid>
        <w:gridCol w:w="1134"/>
        <w:gridCol w:w="993"/>
        <w:gridCol w:w="992"/>
        <w:gridCol w:w="992"/>
        <w:gridCol w:w="992"/>
        <w:gridCol w:w="993"/>
        <w:gridCol w:w="992"/>
        <w:gridCol w:w="992"/>
        <w:gridCol w:w="946"/>
      </w:tblGrid>
      <w:tr w:rsidR="003B774B" w:rsidRPr="003B774B" w14:paraId="5988D8CC" w14:textId="77777777" w:rsidTr="008D3B87">
        <w:trPr>
          <w:trHeight w:val="320"/>
        </w:trPr>
        <w:tc>
          <w:tcPr>
            <w:tcW w:w="1134" w:type="dxa"/>
            <w:tcBorders>
              <w:top w:val="nil"/>
              <w:left w:val="nil"/>
              <w:bottom w:val="single" w:sz="4" w:space="0" w:color="auto"/>
              <w:right w:val="single" w:sz="4" w:space="0" w:color="auto"/>
            </w:tcBorders>
            <w:shd w:val="clear" w:color="auto" w:fill="auto"/>
            <w:noWrap/>
            <w:vAlign w:val="bottom"/>
            <w:hideMark/>
          </w:tcPr>
          <w:p w14:paraId="699988B1"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3969" w:type="dxa"/>
            <w:gridSpan w:val="4"/>
            <w:tcBorders>
              <w:top w:val="nil"/>
              <w:left w:val="nil"/>
              <w:bottom w:val="single" w:sz="4" w:space="0" w:color="auto"/>
              <w:right w:val="nil"/>
            </w:tcBorders>
            <w:shd w:val="clear" w:color="auto" w:fill="auto"/>
            <w:noWrap/>
            <w:vAlign w:val="bottom"/>
            <w:hideMark/>
          </w:tcPr>
          <w:p w14:paraId="421DED61" w14:textId="77777777" w:rsidR="00D43DA0" w:rsidRPr="003B774B" w:rsidRDefault="00D43DA0" w:rsidP="008D3B87">
            <w:pPr>
              <w:spacing w:line="360" w:lineRule="auto"/>
              <w:jc w:val="center"/>
              <w:rPr>
                <w:color w:val="000000"/>
                <w:sz w:val="16"/>
                <w:szCs w:val="16"/>
              </w:rPr>
            </w:pPr>
            <w:r w:rsidRPr="003B774B">
              <w:rPr>
                <w:color w:val="000000"/>
                <w:sz w:val="16"/>
                <w:szCs w:val="16"/>
              </w:rPr>
              <w:t>Civic Org.</w:t>
            </w:r>
          </w:p>
        </w:tc>
        <w:tc>
          <w:tcPr>
            <w:tcW w:w="3923" w:type="dxa"/>
            <w:gridSpan w:val="4"/>
            <w:tcBorders>
              <w:top w:val="nil"/>
              <w:left w:val="single" w:sz="4" w:space="0" w:color="auto"/>
              <w:bottom w:val="single" w:sz="4" w:space="0" w:color="auto"/>
              <w:right w:val="nil"/>
            </w:tcBorders>
            <w:shd w:val="clear" w:color="auto" w:fill="auto"/>
            <w:noWrap/>
            <w:vAlign w:val="bottom"/>
            <w:hideMark/>
          </w:tcPr>
          <w:p w14:paraId="11287E7A" w14:textId="77777777" w:rsidR="00D43DA0" w:rsidRPr="003B774B" w:rsidRDefault="00D43DA0" w:rsidP="008D3B87">
            <w:pPr>
              <w:spacing w:line="360" w:lineRule="auto"/>
              <w:jc w:val="center"/>
              <w:rPr>
                <w:color w:val="000000"/>
                <w:sz w:val="16"/>
                <w:szCs w:val="16"/>
              </w:rPr>
            </w:pPr>
            <w:r w:rsidRPr="003B774B">
              <w:rPr>
                <w:color w:val="000000"/>
                <w:sz w:val="16"/>
                <w:szCs w:val="16"/>
              </w:rPr>
              <w:t>Volunt. Rate</w:t>
            </w:r>
          </w:p>
        </w:tc>
      </w:tr>
      <w:tr w:rsidR="003B774B" w:rsidRPr="003B774B" w14:paraId="487AC87E"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71F1F913" w14:textId="77777777" w:rsidR="00D43DA0" w:rsidRPr="003B774B" w:rsidRDefault="00D43DA0" w:rsidP="008D3B87">
            <w:pPr>
              <w:spacing w:line="360" w:lineRule="auto"/>
              <w:rPr>
                <w:color w:val="000000"/>
                <w:sz w:val="16"/>
                <w:szCs w:val="16"/>
              </w:rPr>
            </w:pPr>
            <w:r w:rsidRPr="003B774B">
              <w:rPr>
                <w:color w:val="000000"/>
                <w:sz w:val="16"/>
                <w:szCs w:val="16"/>
              </w:rPr>
              <w:t>Income per capita (2016)</w:t>
            </w:r>
          </w:p>
        </w:tc>
        <w:tc>
          <w:tcPr>
            <w:tcW w:w="993" w:type="dxa"/>
            <w:tcBorders>
              <w:top w:val="nil"/>
              <w:left w:val="nil"/>
              <w:bottom w:val="nil"/>
              <w:right w:val="single" w:sz="4" w:space="0" w:color="auto"/>
            </w:tcBorders>
            <w:shd w:val="clear" w:color="auto" w:fill="auto"/>
            <w:noWrap/>
            <w:vAlign w:val="bottom"/>
            <w:hideMark/>
          </w:tcPr>
          <w:p w14:paraId="6AED4E7A" w14:textId="5F2AE174" w:rsidR="00D43DA0" w:rsidRPr="003B774B" w:rsidRDefault="00D43DA0" w:rsidP="008D3B87">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2CE892D6" w14:textId="44E3CC3C" w:rsidR="00D43DA0" w:rsidRPr="003B774B" w:rsidRDefault="00D43DA0" w:rsidP="008D3B87">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7155E099" w14:textId="547D57A6" w:rsidR="00D43DA0" w:rsidRPr="003B774B" w:rsidRDefault="00D43DA0" w:rsidP="008D3B87">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06964B04" w14:textId="6A9EE360" w:rsidR="00D43DA0" w:rsidRPr="003B774B" w:rsidRDefault="00D43DA0" w:rsidP="008D3B87">
            <w:pPr>
              <w:spacing w:line="360" w:lineRule="auto"/>
              <w:rPr>
                <w:color w:val="000000"/>
                <w:sz w:val="16"/>
                <w:szCs w:val="16"/>
              </w:rPr>
            </w:pPr>
            <w:r w:rsidRPr="003B774B">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4EC88E7A" w14:textId="48C7C72D" w:rsidR="00D43DA0" w:rsidRPr="003B774B" w:rsidRDefault="00D43DA0" w:rsidP="008D3B87">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7F0EB6BB" w14:textId="695AAC60" w:rsidR="00D43DA0" w:rsidRPr="003B774B" w:rsidRDefault="00D43DA0" w:rsidP="008D3B87">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72853105" w14:textId="2187E6A6" w:rsidR="00D43DA0" w:rsidRPr="003B774B" w:rsidRDefault="00D43DA0" w:rsidP="008D3B87">
            <w:pPr>
              <w:spacing w:line="360" w:lineRule="auto"/>
              <w:rPr>
                <w:color w:val="000000"/>
                <w:sz w:val="16"/>
                <w:szCs w:val="16"/>
              </w:rPr>
            </w:pPr>
            <w:r w:rsidRPr="003B774B">
              <w:rPr>
                <w:color w:val="000000"/>
                <w:sz w:val="16"/>
                <w:szCs w:val="16"/>
              </w:rPr>
              <w:t>-0.000***</w:t>
            </w:r>
          </w:p>
        </w:tc>
        <w:tc>
          <w:tcPr>
            <w:tcW w:w="946" w:type="dxa"/>
            <w:tcBorders>
              <w:top w:val="nil"/>
              <w:left w:val="nil"/>
              <w:bottom w:val="nil"/>
              <w:right w:val="nil"/>
            </w:tcBorders>
            <w:shd w:val="clear" w:color="auto" w:fill="auto"/>
            <w:noWrap/>
            <w:vAlign w:val="bottom"/>
            <w:hideMark/>
          </w:tcPr>
          <w:p w14:paraId="7AB68E37" w14:textId="1D638ED4" w:rsidR="00D43DA0" w:rsidRPr="003B774B" w:rsidRDefault="00D43DA0" w:rsidP="008D3B87">
            <w:pPr>
              <w:spacing w:line="360" w:lineRule="auto"/>
              <w:rPr>
                <w:color w:val="000000"/>
                <w:sz w:val="16"/>
                <w:szCs w:val="16"/>
              </w:rPr>
            </w:pPr>
            <w:r w:rsidRPr="003B774B">
              <w:rPr>
                <w:color w:val="000000"/>
                <w:sz w:val="16"/>
                <w:szCs w:val="16"/>
              </w:rPr>
              <w:t>-0.000***</w:t>
            </w:r>
          </w:p>
        </w:tc>
      </w:tr>
      <w:tr w:rsidR="003B774B" w:rsidRPr="003B774B" w14:paraId="7EFB3EC8"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296A74FF"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741731B3" w14:textId="0B180007" w:rsidR="00D43DA0" w:rsidRPr="003B774B" w:rsidRDefault="00D43DA0" w:rsidP="008D3B87">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38DAA2C7" w14:textId="721EFA27" w:rsidR="00D43DA0" w:rsidRPr="003B774B" w:rsidRDefault="00D43DA0" w:rsidP="008D3B87">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36A384C9" w14:textId="67984D59" w:rsidR="00D43DA0" w:rsidRPr="003B774B" w:rsidRDefault="00D43DA0" w:rsidP="008D3B87">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3A29DA5A" w14:textId="6C85CAB7" w:rsidR="00D43DA0" w:rsidRPr="003B774B" w:rsidRDefault="00D43DA0" w:rsidP="008D3B87">
            <w:pPr>
              <w:spacing w:line="360" w:lineRule="auto"/>
              <w:rPr>
                <w:color w:val="000000"/>
                <w:sz w:val="16"/>
                <w:szCs w:val="16"/>
              </w:rPr>
            </w:pPr>
            <w:r w:rsidRPr="003B774B">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72AA8589" w14:textId="3330E98F" w:rsidR="00D43DA0" w:rsidRPr="003B774B" w:rsidRDefault="00D43DA0" w:rsidP="008D3B87">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12D1C69E" w14:textId="5693CDFE" w:rsidR="00D43DA0" w:rsidRPr="003B774B" w:rsidRDefault="00D43DA0" w:rsidP="008D3B87">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14BD59D1" w14:textId="75A820BA" w:rsidR="00D43DA0" w:rsidRPr="003B774B" w:rsidRDefault="00D43DA0" w:rsidP="008D3B87">
            <w:pPr>
              <w:spacing w:line="360" w:lineRule="auto"/>
              <w:rPr>
                <w:color w:val="000000"/>
                <w:sz w:val="16"/>
                <w:szCs w:val="16"/>
              </w:rPr>
            </w:pPr>
            <w:r w:rsidRPr="003B774B">
              <w:rPr>
                <w:color w:val="000000"/>
                <w:sz w:val="16"/>
                <w:szCs w:val="16"/>
              </w:rPr>
              <w:t>(0.000)</w:t>
            </w:r>
          </w:p>
        </w:tc>
        <w:tc>
          <w:tcPr>
            <w:tcW w:w="946" w:type="dxa"/>
            <w:tcBorders>
              <w:top w:val="nil"/>
              <w:left w:val="nil"/>
              <w:bottom w:val="nil"/>
              <w:right w:val="nil"/>
            </w:tcBorders>
            <w:shd w:val="clear" w:color="auto" w:fill="auto"/>
            <w:noWrap/>
            <w:vAlign w:val="bottom"/>
            <w:hideMark/>
          </w:tcPr>
          <w:p w14:paraId="3F2B662A" w14:textId="0F6B1D7B" w:rsidR="00D43DA0" w:rsidRPr="003B774B" w:rsidRDefault="00D43DA0" w:rsidP="008D3B87">
            <w:pPr>
              <w:spacing w:line="360" w:lineRule="auto"/>
              <w:rPr>
                <w:color w:val="000000"/>
                <w:sz w:val="16"/>
                <w:szCs w:val="16"/>
              </w:rPr>
            </w:pPr>
            <w:r w:rsidRPr="003B774B">
              <w:rPr>
                <w:color w:val="000000"/>
                <w:sz w:val="16"/>
                <w:szCs w:val="16"/>
              </w:rPr>
              <w:t>(0.000)</w:t>
            </w:r>
          </w:p>
        </w:tc>
      </w:tr>
      <w:tr w:rsidR="003B774B" w:rsidRPr="003B774B" w14:paraId="7C4E380C"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07A48395" w14:textId="77777777" w:rsidR="00D43DA0" w:rsidRPr="003B774B" w:rsidRDefault="00D43DA0" w:rsidP="008D3B87">
            <w:pPr>
              <w:spacing w:line="360" w:lineRule="auto"/>
              <w:rPr>
                <w:color w:val="000000"/>
                <w:sz w:val="16"/>
                <w:szCs w:val="16"/>
              </w:rPr>
            </w:pPr>
            <w:r w:rsidRPr="003B774B">
              <w:rPr>
                <w:color w:val="000000"/>
                <w:sz w:val="16"/>
                <w:szCs w:val="16"/>
              </w:rPr>
              <w:t>Inequality (Gini 2016)</w:t>
            </w:r>
          </w:p>
        </w:tc>
        <w:tc>
          <w:tcPr>
            <w:tcW w:w="993" w:type="dxa"/>
            <w:tcBorders>
              <w:top w:val="nil"/>
              <w:left w:val="nil"/>
              <w:bottom w:val="nil"/>
              <w:right w:val="single" w:sz="4" w:space="0" w:color="auto"/>
            </w:tcBorders>
            <w:shd w:val="clear" w:color="auto" w:fill="auto"/>
            <w:noWrap/>
            <w:vAlign w:val="bottom"/>
            <w:hideMark/>
          </w:tcPr>
          <w:p w14:paraId="4D58A772" w14:textId="32C5BAB3" w:rsidR="00D43DA0" w:rsidRPr="003B774B" w:rsidRDefault="00D43DA0" w:rsidP="008D3B87">
            <w:pPr>
              <w:spacing w:line="360" w:lineRule="auto"/>
              <w:rPr>
                <w:color w:val="000000"/>
                <w:sz w:val="16"/>
                <w:szCs w:val="16"/>
              </w:rPr>
            </w:pPr>
            <w:r w:rsidRPr="003B774B">
              <w:rPr>
                <w:color w:val="000000"/>
                <w:sz w:val="16"/>
                <w:szCs w:val="16"/>
              </w:rPr>
              <w:t>-0.011</w:t>
            </w:r>
          </w:p>
        </w:tc>
        <w:tc>
          <w:tcPr>
            <w:tcW w:w="992" w:type="dxa"/>
            <w:tcBorders>
              <w:top w:val="nil"/>
              <w:left w:val="nil"/>
              <w:bottom w:val="nil"/>
              <w:right w:val="nil"/>
            </w:tcBorders>
            <w:shd w:val="clear" w:color="auto" w:fill="auto"/>
            <w:noWrap/>
            <w:vAlign w:val="bottom"/>
            <w:hideMark/>
          </w:tcPr>
          <w:p w14:paraId="5D1CA2B8" w14:textId="296F9AA3" w:rsidR="00D43DA0" w:rsidRPr="003B774B" w:rsidRDefault="00D43DA0" w:rsidP="008D3B87">
            <w:pPr>
              <w:spacing w:line="360" w:lineRule="auto"/>
              <w:jc w:val="center"/>
              <w:rPr>
                <w:color w:val="000000"/>
                <w:sz w:val="16"/>
                <w:szCs w:val="16"/>
              </w:rPr>
            </w:pPr>
            <w:r w:rsidRPr="003B774B">
              <w:rPr>
                <w:color w:val="000000"/>
                <w:sz w:val="16"/>
                <w:szCs w:val="16"/>
              </w:rPr>
              <w:t>-0.1307***</w:t>
            </w:r>
          </w:p>
        </w:tc>
        <w:tc>
          <w:tcPr>
            <w:tcW w:w="992" w:type="dxa"/>
            <w:tcBorders>
              <w:top w:val="nil"/>
              <w:left w:val="single" w:sz="4" w:space="0" w:color="auto"/>
              <w:bottom w:val="nil"/>
              <w:right w:val="single" w:sz="4" w:space="0" w:color="auto"/>
            </w:tcBorders>
            <w:shd w:val="clear" w:color="auto" w:fill="auto"/>
            <w:noWrap/>
            <w:vAlign w:val="bottom"/>
            <w:hideMark/>
          </w:tcPr>
          <w:p w14:paraId="2E9B52AC" w14:textId="58DC4B90" w:rsidR="00D43DA0" w:rsidRPr="003B774B" w:rsidRDefault="00D43DA0" w:rsidP="008D3B87">
            <w:pPr>
              <w:spacing w:line="360" w:lineRule="auto"/>
              <w:rPr>
                <w:color w:val="000000"/>
                <w:sz w:val="16"/>
                <w:szCs w:val="16"/>
              </w:rPr>
            </w:pPr>
            <w:r w:rsidRPr="003B774B">
              <w:rPr>
                <w:color w:val="000000"/>
                <w:sz w:val="16"/>
                <w:szCs w:val="16"/>
              </w:rPr>
              <w:t>-0.023</w:t>
            </w:r>
          </w:p>
        </w:tc>
        <w:tc>
          <w:tcPr>
            <w:tcW w:w="992" w:type="dxa"/>
            <w:tcBorders>
              <w:top w:val="nil"/>
              <w:left w:val="nil"/>
              <w:bottom w:val="nil"/>
              <w:right w:val="nil"/>
            </w:tcBorders>
            <w:shd w:val="clear" w:color="auto" w:fill="auto"/>
            <w:noWrap/>
            <w:vAlign w:val="bottom"/>
            <w:hideMark/>
          </w:tcPr>
          <w:p w14:paraId="17BF648F" w14:textId="118CC44C" w:rsidR="00D43DA0" w:rsidRPr="003B774B" w:rsidRDefault="00D43DA0" w:rsidP="008D3B87">
            <w:pPr>
              <w:spacing w:line="360" w:lineRule="auto"/>
              <w:rPr>
                <w:color w:val="000000"/>
                <w:sz w:val="16"/>
                <w:szCs w:val="16"/>
              </w:rPr>
            </w:pPr>
            <w:r w:rsidRPr="003B774B">
              <w:rPr>
                <w:color w:val="000000"/>
                <w:sz w:val="16"/>
                <w:szCs w:val="16"/>
              </w:rPr>
              <w:t>-0.025</w:t>
            </w:r>
          </w:p>
        </w:tc>
        <w:tc>
          <w:tcPr>
            <w:tcW w:w="993" w:type="dxa"/>
            <w:tcBorders>
              <w:top w:val="nil"/>
              <w:left w:val="single" w:sz="4" w:space="0" w:color="auto"/>
              <w:bottom w:val="nil"/>
              <w:right w:val="single" w:sz="4" w:space="0" w:color="auto"/>
            </w:tcBorders>
            <w:shd w:val="clear" w:color="auto" w:fill="auto"/>
            <w:noWrap/>
            <w:vAlign w:val="bottom"/>
            <w:hideMark/>
          </w:tcPr>
          <w:p w14:paraId="24816DC9" w14:textId="767CCF1D" w:rsidR="00D43DA0" w:rsidRPr="003B774B" w:rsidRDefault="00D43DA0" w:rsidP="008D3B87">
            <w:pPr>
              <w:spacing w:line="360" w:lineRule="auto"/>
              <w:rPr>
                <w:color w:val="000000"/>
                <w:sz w:val="16"/>
                <w:szCs w:val="16"/>
              </w:rPr>
            </w:pPr>
            <w:r w:rsidRPr="003B774B">
              <w:rPr>
                <w:color w:val="000000"/>
                <w:sz w:val="16"/>
                <w:szCs w:val="16"/>
              </w:rPr>
              <w:t>-0.001</w:t>
            </w:r>
          </w:p>
        </w:tc>
        <w:tc>
          <w:tcPr>
            <w:tcW w:w="992" w:type="dxa"/>
            <w:tcBorders>
              <w:top w:val="nil"/>
              <w:left w:val="nil"/>
              <w:bottom w:val="nil"/>
              <w:right w:val="nil"/>
            </w:tcBorders>
            <w:shd w:val="clear" w:color="auto" w:fill="auto"/>
            <w:noWrap/>
            <w:vAlign w:val="bottom"/>
            <w:hideMark/>
          </w:tcPr>
          <w:p w14:paraId="145D7577" w14:textId="331189C4" w:rsidR="00D43DA0" w:rsidRPr="003B774B" w:rsidRDefault="00D43DA0" w:rsidP="008D3B87">
            <w:pPr>
              <w:spacing w:line="360" w:lineRule="auto"/>
              <w:rPr>
                <w:color w:val="000000"/>
                <w:sz w:val="16"/>
                <w:szCs w:val="16"/>
              </w:rPr>
            </w:pPr>
            <w:r w:rsidRPr="003B774B">
              <w:rPr>
                <w:color w:val="000000"/>
                <w:sz w:val="16"/>
                <w:szCs w:val="16"/>
              </w:rPr>
              <w:t>-0.13***</w:t>
            </w:r>
          </w:p>
        </w:tc>
        <w:tc>
          <w:tcPr>
            <w:tcW w:w="992" w:type="dxa"/>
            <w:tcBorders>
              <w:top w:val="nil"/>
              <w:left w:val="single" w:sz="4" w:space="0" w:color="auto"/>
              <w:bottom w:val="nil"/>
              <w:right w:val="single" w:sz="4" w:space="0" w:color="auto"/>
            </w:tcBorders>
            <w:shd w:val="clear" w:color="auto" w:fill="auto"/>
            <w:noWrap/>
            <w:vAlign w:val="bottom"/>
            <w:hideMark/>
          </w:tcPr>
          <w:p w14:paraId="6070079B" w14:textId="4DFC8923" w:rsidR="00D43DA0" w:rsidRPr="003B774B" w:rsidRDefault="00D43DA0" w:rsidP="008D3B87">
            <w:pPr>
              <w:spacing w:line="360" w:lineRule="auto"/>
              <w:rPr>
                <w:color w:val="000000"/>
                <w:sz w:val="16"/>
                <w:szCs w:val="16"/>
              </w:rPr>
            </w:pPr>
            <w:r w:rsidRPr="003B774B">
              <w:rPr>
                <w:color w:val="000000"/>
                <w:sz w:val="16"/>
                <w:szCs w:val="16"/>
              </w:rPr>
              <w:t>-0.016</w:t>
            </w:r>
          </w:p>
        </w:tc>
        <w:tc>
          <w:tcPr>
            <w:tcW w:w="946" w:type="dxa"/>
            <w:tcBorders>
              <w:top w:val="nil"/>
              <w:left w:val="nil"/>
              <w:bottom w:val="nil"/>
              <w:right w:val="nil"/>
            </w:tcBorders>
            <w:shd w:val="clear" w:color="auto" w:fill="auto"/>
            <w:noWrap/>
            <w:vAlign w:val="bottom"/>
            <w:hideMark/>
          </w:tcPr>
          <w:p w14:paraId="44E0BA0C" w14:textId="1B56AF95" w:rsidR="00D43DA0" w:rsidRPr="003B774B" w:rsidRDefault="00D43DA0" w:rsidP="008D3B87">
            <w:pPr>
              <w:spacing w:line="360" w:lineRule="auto"/>
              <w:rPr>
                <w:color w:val="000000"/>
                <w:sz w:val="16"/>
                <w:szCs w:val="16"/>
              </w:rPr>
            </w:pPr>
            <w:r w:rsidRPr="003B774B">
              <w:rPr>
                <w:color w:val="000000"/>
                <w:sz w:val="16"/>
                <w:szCs w:val="16"/>
              </w:rPr>
              <w:t>-0.015</w:t>
            </w:r>
          </w:p>
        </w:tc>
      </w:tr>
      <w:tr w:rsidR="003B774B" w:rsidRPr="003B774B" w14:paraId="203E5EF2"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5FC90E75"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F3C8023" w14:textId="66983AAB" w:rsidR="00D43DA0" w:rsidRPr="003B774B" w:rsidRDefault="00D43DA0" w:rsidP="008D3B87">
            <w:pPr>
              <w:spacing w:line="360" w:lineRule="auto"/>
              <w:rPr>
                <w:color w:val="000000"/>
                <w:sz w:val="16"/>
                <w:szCs w:val="16"/>
              </w:rPr>
            </w:pPr>
            <w:r w:rsidRPr="003B774B">
              <w:rPr>
                <w:color w:val="000000"/>
                <w:sz w:val="16"/>
                <w:szCs w:val="16"/>
              </w:rPr>
              <w:t>(0.029)</w:t>
            </w:r>
          </w:p>
        </w:tc>
        <w:tc>
          <w:tcPr>
            <w:tcW w:w="992" w:type="dxa"/>
            <w:tcBorders>
              <w:top w:val="nil"/>
              <w:left w:val="nil"/>
              <w:bottom w:val="nil"/>
              <w:right w:val="nil"/>
            </w:tcBorders>
            <w:shd w:val="clear" w:color="auto" w:fill="auto"/>
            <w:noWrap/>
            <w:vAlign w:val="bottom"/>
            <w:hideMark/>
          </w:tcPr>
          <w:p w14:paraId="0F0C8C32" w14:textId="398C2B6B" w:rsidR="00D43DA0" w:rsidRPr="003B774B" w:rsidRDefault="00D43DA0" w:rsidP="008D3B87">
            <w:pPr>
              <w:spacing w:line="360" w:lineRule="auto"/>
              <w:rPr>
                <w:color w:val="000000"/>
                <w:sz w:val="16"/>
                <w:szCs w:val="16"/>
              </w:rPr>
            </w:pPr>
            <w:r w:rsidRPr="003B774B">
              <w:rPr>
                <w:color w:val="000000"/>
                <w:sz w:val="16"/>
                <w:szCs w:val="16"/>
              </w:rPr>
              <w:t>(0.027)</w:t>
            </w:r>
          </w:p>
        </w:tc>
        <w:tc>
          <w:tcPr>
            <w:tcW w:w="992" w:type="dxa"/>
            <w:tcBorders>
              <w:top w:val="nil"/>
              <w:left w:val="single" w:sz="4" w:space="0" w:color="auto"/>
              <w:bottom w:val="nil"/>
              <w:right w:val="single" w:sz="4" w:space="0" w:color="auto"/>
            </w:tcBorders>
            <w:shd w:val="clear" w:color="auto" w:fill="auto"/>
            <w:noWrap/>
            <w:vAlign w:val="bottom"/>
            <w:hideMark/>
          </w:tcPr>
          <w:p w14:paraId="6F6B0698" w14:textId="164BB34C" w:rsidR="00D43DA0" w:rsidRPr="003B774B" w:rsidRDefault="00D43DA0" w:rsidP="008D3B87">
            <w:pPr>
              <w:spacing w:line="360" w:lineRule="auto"/>
              <w:rPr>
                <w:color w:val="000000"/>
                <w:sz w:val="16"/>
                <w:szCs w:val="16"/>
              </w:rPr>
            </w:pPr>
            <w:r w:rsidRPr="003B774B">
              <w:rPr>
                <w:color w:val="000000"/>
                <w:sz w:val="16"/>
                <w:szCs w:val="16"/>
              </w:rPr>
              <w:t>(0.029)</w:t>
            </w:r>
          </w:p>
        </w:tc>
        <w:tc>
          <w:tcPr>
            <w:tcW w:w="992" w:type="dxa"/>
            <w:tcBorders>
              <w:top w:val="nil"/>
              <w:left w:val="nil"/>
              <w:bottom w:val="nil"/>
              <w:right w:val="nil"/>
            </w:tcBorders>
            <w:shd w:val="clear" w:color="auto" w:fill="auto"/>
            <w:noWrap/>
            <w:vAlign w:val="bottom"/>
            <w:hideMark/>
          </w:tcPr>
          <w:p w14:paraId="77E8EA67" w14:textId="7A1006CA" w:rsidR="00D43DA0" w:rsidRPr="003B774B" w:rsidRDefault="00D43DA0" w:rsidP="008D3B87">
            <w:pPr>
              <w:spacing w:line="360" w:lineRule="auto"/>
              <w:rPr>
                <w:color w:val="000000"/>
                <w:sz w:val="16"/>
                <w:szCs w:val="16"/>
              </w:rPr>
            </w:pPr>
            <w:r w:rsidRPr="003B774B">
              <w:rPr>
                <w:color w:val="000000"/>
                <w:sz w:val="16"/>
                <w:szCs w:val="16"/>
              </w:rPr>
              <w:t>(0.03)</w:t>
            </w:r>
          </w:p>
        </w:tc>
        <w:tc>
          <w:tcPr>
            <w:tcW w:w="993" w:type="dxa"/>
            <w:tcBorders>
              <w:top w:val="nil"/>
              <w:left w:val="single" w:sz="4" w:space="0" w:color="auto"/>
              <w:bottom w:val="nil"/>
              <w:right w:val="single" w:sz="4" w:space="0" w:color="auto"/>
            </w:tcBorders>
            <w:shd w:val="clear" w:color="auto" w:fill="auto"/>
            <w:noWrap/>
            <w:vAlign w:val="bottom"/>
            <w:hideMark/>
          </w:tcPr>
          <w:p w14:paraId="3D7574EB" w14:textId="2D228645" w:rsidR="00D43DA0" w:rsidRPr="003B774B" w:rsidRDefault="00D43DA0" w:rsidP="008D3B87">
            <w:pPr>
              <w:spacing w:line="360" w:lineRule="auto"/>
              <w:rPr>
                <w:color w:val="000000"/>
                <w:sz w:val="16"/>
                <w:szCs w:val="16"/>
              </w:rPr>
            </w:pPr>
            <w:r w:rsidRPr="003B774B">
              <w:rPr>
                <w:color w:val="000000"/>
                <w:sz w:val="16"/>
                <w:szCs w:val="16"/>
              </w:rPr>
              <w:t>(0.029)</w:t>
            </w:r>
          </w:p>
        </w:tc>
        <w:tc>
          <w:tcPr>
            <w:tcW w:w="992" w:type="dxa"/>
            <w:tcBorders>
              <w:top w:val="nil"/>
              <w:left w:val="nil"/>
              <w:bottom w:val="nil"/>
              <w:right w:val="nil"/>
            </w:tcBorders>
            <w:shd w:val="clear" w:color="auto" w:fill="auto"/>
            <w:noWrap/>
            <w:vAlign w:val="bottom"/>
            <w:hideMark/>
          </w:tcPr>
          <w:p w14:paraId="5E132CD1" w14:textId="00937AF4" w:rsidR="00D43DA0" w:rsidRPr="003B774B" w:rsidRDefault="00D43DA0" w:rsidP="008D3B87">
            <w:pPr>
              <w:spacing w:line="360" w:lineRule="auto"/>
              <w:rPr>
                <w:color w:val="000000"/>
                <w:sz w:val="16"/>
                <w:szCs w:val="16"/>
              </w:rPr>
            </w:pPr>
            <w:r w:rsidRPr="003B774B">
              <w:rPr>
                <w:color w:val="000000"/>
                <w:sz w:val="16"/>
                <w:szCs w:val="16"/>
              </w:rPr>
              <w:t>(0.027)</w:t>
            </w:r>
          </w:p>
        </w:tc>
        <w:tc>
          <w:tcPr>
            <w:tcW w:w="992" w:type="dxa"/>
            <w:tcBorders>
              <w:top w:val="nil"/>
              <w:left w:val="single" w:sz="4" w:space="0" w:color="auto"/>
              <w:bottom w:val="nil"/>
              <w:right w:val="single" w:sz="4" w:space="0" w:color="auto"/>
            </w:tcBorders>
            <w:shd w:val="clear" w:color="auto" w:fill="auto"/>
            <w:noWrap/>
            <w:vAlign w:val="bottom"/>
            <w:hideMark/>
          </w:tcPr>
          <w:p w14:paraId="20AB38C7" w14:textId="6C25F06F" w:rsidR="00D43DA0" w:rsidRPr="003B774B" w:rsidRDefault="00D43DA0" w:rsidP="008D3B87">
            <w:pPr>
              <w:spacing w:line="360" w:lineRule="auto"/>
              <w:rPr>
                <w:color w:val="000000"/>
                <w:sz w:val="16"/>
                <w:szCs w:val="16"/>
              </w:rPr>
            </w:pPr>
            <w:r w:rsidRPr="003B774B">
              <w:rPr>
                <w:color w:val="000000"/>
                <w:sz w:val="16"/>
                <w:szCs w:val="16"/>
              </w:rPr>
              <w:t>(0.029)</w:t>
            </w:r>
          </w:p>
        </w:tc>
        <w:tc>
          <w:tcPr>
            <w:tcW w:w="946" w:type="dxa"/>
            <w:tcBorders>
              <w:top w:val="nil"/>
              <w:left w:val="nil"/>
              <w:bottom w:val="nil"/>
              <w:right w:val="nil"/>
            </w:tcBorders>
            <w:shd w:val="clear" w:color="auto" w:fill="auto"/>
            <w:noWrap/>
            <w:vAlign w:val="bottom"/>
            <w:hideMark/>
          </w:tcPr>
          <w:p w14:paraId="63ADDE84" w14:textId="679AADEF" w:rsidR="00D43DA0" w:rsidRPr="003B774B" w:rsidRDefault="00D43DA0" w:rsidP="008D3B87">
            <w:pPr>
              <w:spacing w:line="360" w:lineRule="auto"/>
              <w:rPr>
                <w:color w:val="000000"/>
                <w:sz w:val="16"/>
                <w:szCs w:val="16"/>
              </w:rPr>
            </w:pPr>
            <w:r w:rsidRPr="003B774B">
              <w:rPr>
                <w:color w:val="000000"/>
                <w:sz w:val="16"/>
                <w:szCs w:val="16"/>
              </w:rPr>
              <w:t>(0.029)</w:t>
            </w:r>
          </w:p>
        </w:tc>
      </w:tr>
      <w:tr w:rsidR="003B774B" w:rsidRPr="003B774B" w14:paraId="42D6DCFF"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13CD4076" w14:textId="77777777" w:rsidR="00D43DA0" w:rsidRPr="003B774B" w:rsidRDefault="00D43DA0" w:rsidP="008D3B87">
            <w:pPr>
              <w:spacing w:line="360" w:lineRule="auto"/>
              <w:rPr>
                <w:color w:val="000000"/>
                <w:sz w:val="16"/>
                <w:szCs w:val="16"/>
              </w:rPr>
            </w:pPr>
            <w:r w:rsidRPr="003B774B">
              <w:rPr>
                <w:color w:val="000000"/>
                <w:sz w:val="16"/>
                <w:szCs w:val="16"/>
              </w:rPr>
              <w:t>Social Capital</w:t>
            </w:r>
          </w:p>
        </w:tc>
        <w:tc>
          <w:tcPr>
            <w:tcW w:w="993" w:type="dxa"/>
            <w:tcBorders>
              <w:top w:val="nil"/>
              <w:left w:val="nil"/>
              <w:bottom w:val="nil"/>
              <w:right w:val="single" w:sz="4" w:space="0" w:color="auto"/>
            </w:tcBorders>
            <w:shd w:val="clear" w:color="auto" w:fill="auto"/>
            <w:noWrap/>
            <w:vAlign w:val="bottom"/>
            <w:hideMark/>
          </w:tcPr>
          <w:p w14:paraId="442E9A7A" w14:textId="488C5AA8" w:rsidR="00D43DA0" w:rsidRPr="003B774B" w:rsidRDefault="00D43DA0" w:rsidP="008D3B87">
            <w:pPr>
              <w:spacing w:line="360" w:lineRule="auto"/>
              <w:rPr>
                <w:color w:val="000000"/>
                <w:sz w:val="16"/>
                <w:szCs w:val="16"/>
              </w:rPr>
            </w:pPr>
            <w:r w:rsidRPr="003B774B">
              <w:rPr>
                <w:color w:val="000000"/>
                <w:sz w:val="16"/>
                <w:szCs w:val="16"/>
              </w:rPr>
              <w:t>0.306*</w:t>
            </w:r>
          </w:p>
        </w:tc>
        <w:tc>
          <w:tcPr>
            <w:tcW w:w="992" w:type="dxa"/>
            <w:tcBorders>
              <w:top w:val="nil"/>
              <w:left w:val="nil"/>
              <w:bottom w:val="nil"/>
              <w:right w:val="nil"/>
            </w:tcBorders>
            <w:shd w:val="clear" w:color="auto" w:fill="auto"/>
            <w:noWrap/>
            <w:vAlign w:val="bottom"/>
            <w:hideMark/>
          </w:tcPr>
          <w:p w14:paraId="4AE90938" w14:textId="58C643F8" w:rsidR="00D43DA0" w:rsidRPr="003B774B" w:rsidRDefault="00D43DA0" w:rsidP="008D3B87">
            <w:pPr>
              <w:spacing w:line="360" w:lineRule="auto"/>
              <w:rPr>
                <w:color w:val="000000"/>
                <w:sz w:val="16"/>
                <w:szCs w:val="16"/>
              </w:rPr>
            </w:pPr>
            <w:r w:rsidRPr="003B774B">
              <w:rPr>
                <w:color w:val="000000"/>
                <w:sz w:val="16"/>
                <w:szCs w:val="16"/>
              </w:rPr>
              <w:t>-0.241**</w:t>
            </w:r>
          </w:p>
        </w:tc>
        <w:tc>
          <w:tcPr>
            <w:tcW w:w="992" w:type="dxa"/>
            <w:tcBorders>
              <w:top w:val="nil"/>
              <w:left w:val="single" w:sz="4" w:space="0" w:color="auto"/>
              <w:bottom w:val="nil"/>
              <w:right w:val="single" w:sz="4" w:space="0" w:color="auto"/>
            </w:tcBorders>
            <w:shd w:val="clear" w:color="auto" w:fill="auto"/>
            <w:noWrap/>
            <w:vAlign w:val="bottom"/>
            <w:hideMark/>
          </w:tcPr>
          <w:p w14:paraId="69138D72" w14:textId="712A383B" w:rsidR="00D43DA0" w:rsidRPr="003B774B" w:rsidRDefault="00D43DA0" w:rsidP="008D3B87">
            <w:pPr>
              <w:spacing w:line="360" w:lineRule="auto"/>
              <w:rPr>
                <w:color w:val="000000"/>
                <w:sz w:val="16"/>
                <w:szCs w:val="16"/>
              </w:rPr>
            </w:pPr>
            <w:r w:rsidRPr="003B774B">
              <w:rPr>
                <w:color w:val="000000"/>
                <w:sz w:val="16"/>
                <w:szCs w:val="16"/>
              </w:rPr>
              <w:t>0.516</w:t>
            </w:r>
          </w:p>
        </w:tc>
        <w:tc>
          <w:tcPr>
            <w:tcW w:w="992" w:type="dxa"/>
            <w:tcBorders>
              <w:top w:val="nil"/>
              <w:left w:val="nil"/>
              <w:bottom w:val="nil"/>
              <w:right w:val="nil"/>
            </w:tcBorders>
            <w:shd w:val="clear" w:color="auto" w:fill="auto"/>
            <w:noWrap/>
            <w:vAlign w:val="bottom"/>
            <w:hideMark/>
          </w:tcPr>
          <w:p w14:paraId="2E264208" w14:textId="2758DA0C" w:rsidR="00D43DA0" w:rsidRPr="003B774B" w:rsidRDefault="00D43DA0" w:rsidP="008D3B87">
            <w:pPr>
              <w:spacing w:line="360" w:lineRule="auto"/>
              <w:rPr>
                <w:color w:val="000000"/>
                <w:sz w:val="16"/>
                <w:szCs w:val="16"/>
              </w:rPr>
            </w:pPr>
            <w:r w:rsidRPr="003B774B">
              <w:rPr>
                <w:color w:val="000000"/>
                <w:sz w:val="16"/>
                <w:szCs w:val="16"/>
              </w:rPr>
              <w:t>-0.14</w:t>
            </w:r>
          </w:p>
        </w:tc>
        <w:tc>
          <w:tcPr>
            <w:tcW w:w="993" w:type="dxa"/>
            <w:tcBorders>
              <w:top w:val="nil"/>
              <w:left w:val="single" w:sz="4" w:space="0" w:color="auto"/>
              <w:bottom w:val="nil"/>
              <w:right w:val="single" w:sz="4" w:space="0" w:color="auto"/>
            </w:tcBorders>
            <w:shd w:val="clear" w:color="auto" w:fill="auto"/>
            <w:noWrap/>
            <w:vAlign w:val="bottom"/>
            <w:hideMark/>
          </w:tcPr>
          <w:p w14:paraId="0CBFEACD" w14:textId="2085CCC6" w:rsidR="00D43DA0" w:rsidRPr="003B774B" w:rsidRDefault="00D43DA0" w:rsidP="008D3B87">
            <w:pPr>
              <w:spacing w:line="360" w:lineRule="auto"/>
              <w:rPr>
                <w:color w:val="000000"/>
                <w:sz w:val="16"/>
                <w:szCs w:val="16"/>
              </w:rPr>
            </w:pPr>
            <w:r w:rsidRPr="003B774B">
              <w:rPr>
                <w:color w:val="000000"/>
                <w:sz w:val="16"/>
                <w:szCs w:val="16"/>
              </w:rPr>
              <w:t>0.216***</w:t>
            </w:r>
          </w:p>
        </w:tc>
        <w:tc>
          <w:tcPr>
            <w:tcW w:w="992" w:type="dxa"/>
            <w:tcBorders>
              <w:top w:val="nil"/>
              <w:left w:val="nil"/>
              <w:bottom w:val="nil"/>
              <w:right w:val="nil"/>
            </w:tcBorders>
            <w:shd w:val="clear" w:color="auto" w:fill="auto"/>
            <w:noWrap/>
            <w:vAlign w:val="bottom"/>
            <w:hideMark/>
          </w:tcPr>
          <w:p w14:paraId="399F6F4C" w14:textId="4B84A2F4" w:rsidR="00D43DA0" w:rsidRPr="003B774B" w:rsidRDefault="00D43DA0" w:rsidP="008D3B87">
            <w:pPr>
              <w:spacing w:line="360" w:lineRule="auto"/>
              <w:rPr>
                <w:color w:val="000000"/>
                <w:sz w:val="16"/>
                <w:szCs w:val="16"/>
              </w:rPr>
            </w:pPr>
            <w:r w:rsidRPr="003B774B">
              <w:rPr>
                <w:color w:val="000000"/>
                <w:sz w:val="16"/>
                <w:szCs w:val="16"/>
              </w:rPr>
              <w:t>0.057*</w:t>
            </w:r>
          </w:p>
        </w:tc>
        <w:tc>
          <w:tcPr>
            <w:tcW w:w="992" w:type="dxa"/>
            <w:tcBorders>
              <w:top w:val="nil"/>
              <w:left w:val="single" w:sz="4" w:space="0" w:color="auto"/>
              <w:bottom w:val="nil"/>
              <w:right w:val="single" w:sz="4" w:space="0" w:color="auto"/>
            </w:tcBorders>
            <w:shd w:val="clear" w:color="auto" w:fill="auto"/>
            <w:noWrap/>
            <w:vAlign w:val="bottom"/>
            <w:hideMark/>
          </w:tcPr>
          <w:p w14:paraId="347D929F" w14:textId="0685C1AC" w:rsidR="00D43DA0" w:rsidRPr="003B774B" w:rsidRDefault="00D43DA0" w:rsidP="008D3B87">
            <w:pPr>
              <w:spacing w:line="360" w:lineRule="auto"/>
              <w:rPr>
                <w:color w:val="000000"/>
                <w:sz w:val="16"/>
                <w:szCs w:val="16"/>
              </w:rPr>
            </w:pPr>
            <w:r w:rsidRPr="003B774B">
              <w:rPr>
                <w:color w:val="000000"/>
                <w:sz w:val="16"/>
                <w:szCs w:val="16"/>
              </w:rPr>
              <w:t>0.273*</w:t>
            </w:r>
          </w:p>
        </w:tc>
        <w:tc>
          <w:tcPr>
            <w:tcW w:w="946" w:type="dxa"/>
            <w:tcBorders>
              <w:top w:val="nil"/>
              <w:left w:val="nil"/>
              <w:bottom w:val="nil"/>
              <w:right w:val="nil"/>
            </w:tcBorders>
            <w:shd w:val="clear" w:color="auto" w:fill="auto"/>
            <w:noWrap/>
            <w:vAlign w:val="bottom"/>
            <w:hideMark/>
          </w:tcPr>
          <w:p w14:paraId="506EB9B3" w14:textId="29A52CF1" w:rsidR="00D43DA0" w:rsidRPr="003B774B" w:rsidRDefault="00D43DA0" w:rsidP="008D3B87">
            <w:pPr>
              <w:spacing w:line="360" w:lineRule="auto"/>
              <w:rPr>
                <w:color w:val="000000"/>
                <w:sz w:val="16"/>
                <w:szCs w:val="16"/>
              </w:rPr>
            </w:pPr>
            <w:r w:rsidRPr="003B774B">
              <w:rPr>
                <w:color w:val="000000"/>
                <w:sz w:val="16"/>
                <w:szCs w:val="16"/>
              </w:rPr>
              <w:t>0.54</w:t>
            </w:r>
            <w:r w:rsidR="003B774B" w:rsidRPr="003B774B">
              <w:rPr>
                <w:color w:val="000000"/>
                <w:sz w:val="16"/>
                <w:szCs w:val="16"/>
              </w:rPr>
              <w:t>4</w:t>
            </w:r>
            <w:r w:rsidRPr="003B774B">
              <w:rPr>
                <w:color w:val="000000"/>
                <w:sz w:val="16"/>
                <w:szCs w:val="16"/>
              </w:rPr>
              <w:t>**</w:t>
            </w:r>
          </w:p>
        </w:tc>
      </w:tr>
      <w:tr w:rsidR="003B774B" w:rsidRPr="003B774B" w14:paraId="1F92E6DD"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47E8FBBA"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00DE749" w14:textId="4B7EB726" w:rsidR="00D43DA0" w:rsidRPr="003B774B" w:rsidRDefault="00D43DA0" w:rsidP="008D3B87">
            <w:pPr>
              <w:spacing w:line="360" w:lineRule="auto"/>
              <w:rPr>
                <w:color w:val="000000"/>
                <w:sz w:val="16"/>
                <w:szCs w:val="16"/>
              </w:rPr>
            </w:pPr>
            <w:r w:rsidRPr="003B774B">
              <w:rPr>
                <w:color w:val="000000"/>
                <w:sz w:val="16"/>
                <w:szCs w:val="16"/>
              </w:rPr>
              <w:t>(0.138)</w:t>
            </w:r>
          </w:p>
        </w:tc>
        <w:tc>
          <w:tcPr>
            <w:tcW w:w="992" w:type="dxa"/>
            <w:tcBorders>
              <w:top w:val="nil"/>
              <w:left w:val="nil"/>
              <w:bottom w:val="nil"/>
              <w:right w:val="nil"/>
            </w:tcBorders>
            <w:shd w:val="clear" w:color="auto" w:fill="auto"/>
            <w:noWrap/>
            <w:vAlign w:val="bottom"/>
            <w:hideMark/>
          </w:tcPr>
          <w:p w14:paraId="406EB7C2" w14:textId="04655E81" w:rsidR="00D43DA0" w:rsidRPr="003B774B" w:rsidRDefault="00D43DA0" w:rsidP="008D3B87">
            <w:pPr>
              <w:spacing w:line="360" w:lineRule="auto"/>
              <w:rPr>
                <w:color w:val="000000"/>
                <w:sz w:val="16"/>
                <w:szCs w:val="16"/>
              </w:rPr>
            </w:pPr>
            <w:r w:rsidRPr="003B774B">
              <w:rPr>
                <w:color w:val="000000"/>
                <w:sz w:val="16"/>
                <w:szCs w:val="16"/>
              </w:rPr>
              <w:t>(0.093)</w:t>
            </w:r>
          </w:p>
        </w:tc>
        <w:tc>
          <w:tcPr>
            <w:tcW w:w="992" w:type="dxa"/>
            <w:tcBorders>
              <w:top w:val="nil"/>
              <w:left w:val="single" w:sz="4" w:space="0" w:color="auto"/>
              <w:bottom w:val="nil"/>
              <w:right w:val="single" w:sz="4" w:space="0" w:color="auto"/>
            </w:tcBorders>
            <w:shd w:val="clear" w:color="auto" w:fill="auto"/>
            <w:noWrap/>
            <w:vAlign w:val="bottom"/>
            <w:hideMark/>
          </w:tcPr>
          <w:p w14:paraId="728C57F4" w14:textId="46AF38BE" w:rsidR="00D43DA0" w:rsidRPr="003B774B" w:rsidRDefault="00D43DA0" w:rsidP="008D3B87">
            <w:pPr>
              <w:spacing w:line="360" w:lineRule="auto"/>
              <w:rPr>
                <w:color w:val="000000"/>
                <w:sz w:val="16"/>
                <w:szCs w:val="16"/>
              </w:rPr>
            </w:pPr>
            <w:r w:rsidRPr="003B774B">
              <w:rPr>
                <w:color w:val="000000"/>
                <w:sz w:val="16"/>
                <w:szCs w:val="16"/>
              </w:rPr>
              <w:t>(0.359)</w:t>
            </w:r>
          </w:p>
        </w:tc>
        <w:tc>
          <w:tcPr>
            <w:tcW w:w="992" w:type="dxa"/>
            <w:tcBorders>
              <w:top w:val="nil"/>
              <w:left w:val="nil"/>
              <w:bottom w:val="nil"/>
              <w:right w:val="nil"/>
            </w:tcBorders>
            <w:shd w:val="clear" w:color="auto" w:fill="auto"/>
            <w:noWrap/>
            <w:vAlign w:val="bottom"/>
            <w:hideMark/>
          </w:tcPr>
          <w:p w14:paraId="0D171A9D" w14:textId="16B1CCAA" w:rsidR="00D43DA0" w:rsidRPr="003B774B" w:rsidRDefault="00D43DA0" w:rsidP="008D3B87">
            <w:pPr>
              <w:spacing w:line="360" w:lineRule="auto"/>
              <w:rPr>
                <w:color w:val="000000"/>
                <w:sz w:val="16"/>
                <w:szCs w:val="16"/>
              </w:rPr>
            </w:pPr>
            <w:r w:rsidRPr="003B774B">
              <w:rPr>
                <w:color w:val="000000"/>
                <w:sz w:val="16"/>
                <w:szCs w:val="16"/>
              </w:rPr>
              <w:t>(0.604)</w:t>
            </w:r>
          </w:p>
        </w:tc>
        <w:tc>
          <w:tcPr>
            <w:tcW w:w="993" w:type="dxa"/>
            <w:tcBorders>
              <w:top w:val="nil"/>
              <w:left w:val="single" w:sz="4" w:space="0" w:color="auto"/>
              <w:bottom w:val="nil"/>
              <w:right w:val="single" w:sz="4" w:space="0" w:color="auto"/>
            </w:tcBorders>
            <w:shd w:val="clear" w:color="auto" w:fill="auto"/>
            <w:noWrap/>
            <w:vAlign w:val="bottom"/>
            <w:hideMark/>
          </w:tcPr>
          <w:p w14:paraId="4A64ACF6" w14:textId="0A040511" w:rsidR="00D43DA0" w:rsidRPr="003B774B" w:rsidRDefault="00D43DA0" w:rsidP="008D3B87">
            <w:pPr>
              <w:spacing w:line="360" w:lineRule="auto"/>
              <w:rPr>
                <w:color w:val="000000"/>
                <w:sz w:val="16"/>
                <w:szCs w:val="16"/>
              </w:rPr>
            </w:pPr>
            <w:r w:rsidRPr="003B774B">
              <w:rPr>
                <w:color w:val="000000"/>
                <w:sz w:val="16"/>
                <w:szCs w:val="16"/>
              </w:rPr>
              <w:t>(0.038)</w:t>
            </w:r>
          </w:p>
        </w:tc>
        <w:tc>
          <w:tcPr>
            <w:tcW w:w="992" w:type="dxa"/>
            <w:tcBorders>
              <w:top w:val="nil"/>
              <w:left w:val="nil"/>
              <w:bottom w:val="nil"/>
              <w:right w:val="nil"/>
            </w:tcBorders>
            <w:shd w:val="clear" w:color="auto" w:fill="auto"/>
            <w:noWrap/>
            <w:vAlign w:val="bottom"/>
            <w:hideMark/>
          </w:tcPr>
          <w:p w14:paraId="134C2E7D" w14:textId="3A6C530E" w:rsidR="00D43DA0" w:rsidRPr="003B774B" w:rsidRDefault="00D43DA0" w:rsidP="008D3B87">
            <w:pPr>
              <w:spacing w:line="360" w:lineRule="auto"/>
              <w:rPr>
                <w:color w:val="000000"/>
                <w:sz w:val="16"/>
                <w:szCs w:val="16"/>
              </w:rPr>
            </w:pPr>
            <w:r w:rsidRPr="003B774B">
              <w:rPr>
                <w:color w:val="000000"/>
                <w:sz w:val="16"/>
                <w:szCs w:val="16"/>
              </w:rPr>
              <w:t>(0.026)</w:t>
            </w:r>
          </w:p>
        </w:tc>
        <w:tc>
          <w:tcPr>
            <w:tcW w:w="992" w:type="dxa"/>
            <w:tcBorders>
              <w:top w:val="nil"/>
              <w:left w:val="single" w:sz="4" w:space="0" w:color="auto"/>
              <w:bottom w:val="nil"/>
              <w:right w:val="single" w:sz="4" w:space="0" w:color="auto"/>
            </w:tcBorders>
            <w:shd w:val="clear" w:color="auto" w:fill="auto"/>
            <w:noWrap/>
            <w:vAlign w:val="bottom"/>
            <w:hideMark/>
          </w:tcPr>
          <w:p w14:paraId="6CA03212" w14:textId="546393D0" w:rsidR="00D43DA0" w:rsidRPr="003B774B" w:rsidRDefault="00D43DA0" w:rsidP="008D3B87">
            <w:pPr>
              <w:spacing w:line="360" w:lineRule="auto"/>
              <w:rPr>
                <w:color w:val="000000"/>
                <w:sz w:val="16"/>
                <w:szCs w:val="16"/>
              </w:rPr>
            </w:pPr>
            <w:r w:rsidRPr="003B774B">
              <w:rPr>
                <w:color w:val="000000"/>
                <w:sz w:val="16"/>
                <w:szCs w:val="16"/>
              </w:rPr>
              <w:t>(0.115)</w:t>
            </w:r>
          </w:p>
        </w:tc>
        <w:tc>
          <w:tcPr>
            <w:tcW w:w="946" w:type="dxa"/>
            <w:tcBorders>
              <w:top w:val="nil"/>
              <w:left w:val="nil"/>
              <w:bottom w:val="nil"/>
              <w:right w:val="nil"/>
            </w:tcBorders>
            <w:shd w:val="clear" w:color="auto" w:fill="auto"/>
            <w:noWrap/>
            <w:vAlign w:val="bottom"/>
            <w:hideMark/>
          </w:tcPr>
          <w:p w14:paraId="58ADD360" w14:textId="48FAB93B" w:rsidR="00D43DA0" w:rsidRPr="003B774B" w:rsidRDefault="00D43DA0" w:rsidP="008D3B87">
            <w:pPr>
              <w:spacing w:line="360" w:lineRule="auto"/>
              <w:rPr>
                <w:color w:val="000000"/>
                <w:sz w:val="16"/>
                <w:szCs w:val="16"/>
              </w:rPr>
            </w:pPr>
            <w:r w:rsidRPr="003B774B">
              <w:rPr>
                <w:color w:val="000000"/>
                <w:sz w:val="16"/>
                <w:szCs w:val="16"/>
              </w:rPr>
              <w:t>(0.19</w:t>
            </w:r>
            <w:r w:rsidR="003B774B" w:rsidRPr="003B774B">
              <w:rPr>
                <w:color w:val="000000"/>
                <w:sz w:val="16"/>
                <w:szCs w:val="16"/>
              </w:rPr>
              <w:t>8</w:t>
            </w:r>
            <w:r w:rsidRPr="003B774B">
              <w:rPr>
                <w:color w:val="000000"/>
                <w:sz w:val="16"/>
                <w:szCs w:val="16"/>
              </w:rPr>
              <w:t>)</w:t>
            </w:r>
          </w:p>
        </w:tc>
      </w:tr>
      <w:tr w:rsidR="003B774B" w:rsidRPr="003B774B" w14:paraId="321E0027"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61AF6FB8" w14:textId="77777777" w:rsidR="00D43DA0" w:rsidRPr="003B774B" w:rsidRDefault="00D43DA0" w:rsidP="008D3B87">
            <w:pPr>
              <w:spacing w:line="360" w:lineRule="auto"/>
              <w:rPr>
                <w:color w:val="000000"/>
                <w:sz w:val="16"/>
                <w:szCs w:val="16"/>
              </w:rPr>
            </w:pPr>
            <w:r w:rsidRPr="003B774B">
              <w:rPr>
                <w:color w:val="000000"/>
                <w:sz w:val="16"/>
                <w:szCs w:val="16"/>
              </w:rPr>
              <w:t>Employment change 1980-2016</w:t>
            </w:r>
          </w:p>
        </w:tc>
        <w:tc>
          <w:tcPr>
            <w:tcW w:w="993" w:type="dxa"/>
            <w:tcBorders>
              <w:top w:val="nil"/>
              <w:left w:val="nil"/>
              <w:bottom w:val="nil"/>
              <w:right w:val="single" w:sz="4" w:space="0" w:color="auto"/>
            </w:tcBorders>
            <w:shd w:val="clear" w:color="auto" w:fill="auto"/>
            <w:noWrap/>
            <w:vAlign w:val="bottom"/>
            <w:hideMark/>
          </w:tcPr>
          <w:p w14:paraId="225DD1F8" w14:textId="5806DB4A" w:rsidR="00D43DA0" w:rsidRPr="003B774B" w:rsidRDefault="00D43DA0" w:rsidP="008D3B87">
            <w:pPr>
              <w:spacing w:line="360" w:lineRule="auto"/>
              <w:rPr>
                <w:color w:val="000000"/>
                <w:sz w:val="16"/>
                <w:szCs w:val="16"/>
              </w:rPr>
            </w:pPr>
            <w:r w:rsidRPr="003B774B">
              <w:rPr>
                <w:color w:val="000000"/>
                <w:sz w:val="16"/>
                <w:szCs w:val="16"/>
              </w:rPr>
              <w:t>-1.017**</w:t>
            </w:r>
          </w:p>
        </w:tc>
        <w:tc>
          <w:tcPr>
            <w:tcW w:w="992" w:type="dxa"/>
            <w:tcBorders>
              <w:top w:val="nil"/>
              <w:left w:val="nil"/>
              <w:bottom w:val="nil"/>
              <w:right w:val="nil"/>
            </w:tcBorders>
            <w:shd w:val="clear" w:color="auto" w:fill="auto"/>
            <w:noWrap/>
            <w:vAlign w:val="bottom"/>
            <w:hideMark/>
          </w:tcPr>
          <w:p w14:paraId="044CCEB2"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1A22D9A"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5BC237F" w14:textId="77777777" w:rsidR="00D43DA0" w:rsidRPr="003B774B" w:rsidRDefault="00D43DA0" w:rsidP="008D3B87">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6DAA7B9A" w14:textId="72ECA785" w:rsidR="00D43DA0" w:rsidRPr="003B774B" w:rsidRDefault="00D43DA0" w:rsidP="008D3B87">
            <w:pPr>
              <w:spacing w:line="360" w:lineRule="auto"/>
              <w:rPr>
                <w:color w:val="000000"/>
                <w:sz w:val="16"/>
                <w:szCs w:val="16"/>
              </w:rPr>
            </w:pPr>
            <w:r w:rsidRPr="003B774B">
              <w:rPr>
                <w:color w:val="000000"/>
                <w:sz w:val="16"/>
                <w:szCs w:val="16"/>
              </w:rPr>
              <w:t>0.652†</w:t>
            </w:r>
          </w:p>
        </w:tc>
        <w:tc>
          <w:tcPr>
            <w:tcW w:w="992" w:type="dxa"/>
            <w:tcBorders>
              <w:top w:val="nil"/>
              <w:left w:val="nil"/>
              <w:bottom w:val="nil"/>
              <w:right w:val="nil"/>
            </w:tcBorders>
            <w:shd w:val="clear" w:color="auto" w:fill="auto"/>
            <w:noWrap/>
            <w:vAlign w:val="bottom"/>
            <w:hideMark/>
          </w:tcPr>
          <w:p w14:paraId="4054B330"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C6B1607"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0338B901" w14:textId="77777777" w:rsidR="00D43DA0" w:rsidRPr="003B774B" w:rsidRDefault="00D43DA0" w:rsidP="008D3B87">
            <w:pPr>
              <w:spacing w:line="360" w:lineRule="auto"/>
              <w:rPr>
                <w:color w:val="000000"/>
                <w:sz w:val="16"/>
                <w:szCs w:val="16"/>
              </w:rPr>
            </w:pPr>
          </w:p>
        </w:tc>
      </w:tr>
      <w:tr w:rsidR="003B774B" w:rsidRPr="003B774B" w14:paraId="27CCE4D4"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43F8B921"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7E2F31E" w14:textId="1A179C46" w:rsidR="00D43DA0" w:rsidRPr="003B774B" w:rsidRDefault="00D43DA0" w:rsidP="008D3B87">
            <w:pPr>
              <w:spacing w:line="360" w:lineRule="auto"/>
              <w:rPr>
                <w:color w:val="000000"/>
                <w:sz w:val="16"/>
                <w:szCs w:val="16"/>
              </w:rPr>
            </w:pPr>
            <w:r w:rsidRPr="003B774B">
              <w:rPr>
                <w:color w:val="000000"/>
                <w:sz w:val="16"/>
                <w:szCs w:val="16"/>
              </w:rPr>
              <w:t>(0.321)</w:t>
            </w:r>
          </w:p>
        </w:tc>
        <w:tc>
          <w:tcPr>
            <w:tcW w:w="992" w:type="dxa"/>
            <w:tcBorders>
              <w:top w:val="nil"/>
              <w:left w:val="nil"/>
              <w:bottom w:val="nil"/>
              <w:right w:val="nil"/>
            </w:tcBorders>
            <w:shd w:val="clear" w:color="auto" w:fill="auto"/>
            <w:noWrap/>
            <w:vAlign w:val="bottom"/>
            <w:hideMark/>
          </w:tcPr>
          <w:p w14:paraId="18958E5B"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C830556"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9708AA3" w14:textId="77777777" w:rsidR="00D43DA0" w:rsidRPr="003B774B" w:rsidRDefault="00D43DA0" w:rsidP="008D3B87">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3D835340" w14:textId="7BE3970B" w:rsidR="00D43DA0" w:rsidRPr="003B774B" w:rsidRDefault="00D43DA0" w:rsidP="008D3B87">
            <w:pPr>
              <w:spacing w:line="360" w:lineRule="auto"/>
              <w:rPr>
                <w:color w:val="000000"/>
                <w:sz w:val="16"/>
                <w:szCs w:val="16"/>
              </w:rPr>
            </w:pPr>
            <w:r w:rsidRPr="003B774B">
              <w:rPr>
                <w:color w:val="000000"/>
                <w:sz w:val="16"/>
                <w:szCs w:val="16"/>
              </w:rPr>
              <w:t>(0.380)</w:t>
            </w:r>
          </w:p>
        </w:tc>
        <w:tc>
          <w:tcPr>
            <w:tcW w:w="992" w:type="dxa"/>
            <w:tcBorders>
              <w:top w:val="nil"/>
              <w:left w:val="nil"/>
              <w:bottom w:val="nil"/>
              <w:right w:val="nil"/>
            </w:tcBorders>
            <w:shd w:val="clear" w:color="auto" w:fill="auto"/>
            <w:noWrap/>
            <w:vAlign w:val="bottom"/>
            <w:hideMark/>
          </w:tcPr>
          <w:p w14:paraId="721D9564"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3F900AE"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29C0DDF" w14:textId="77777777" w:rsidR="00D43DA0" w:rsidRPr="003B774B" w:rsidRDefault="00D43DA0" w:rsidP="008D3B87">
            <w:pPr>
              <w:spacing w:line="360" w:lineRule="auto"/>
              <w:rPr>
                <w:color w:val="000000"/>
                <w:sz w:val="16"/>
                <w:szCs w:val="16"/>
              </w:rPr>
            </w:pPr>
          </w:p>
        </w:tc>
      </w:tr>
      <w:tr w:rsidR="003B774B" w:rsidRPr="003B774B" w14:paraId="7A2EE41F"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7A73510F" w14:textId="77777777" w:rsidR="00D43DA0" w:rsidRPr="003B774B" w:rsidRDefault="00D43DA0" w:rsidP="008D3B87">
            <w:pPr>
              <w:spacing w:line="360" w:lineRule="auto"/>
              <w:rPr>
                <w:color w:val="000000"/>
                <w:sz w:val="16"/>
                <w:szCs w:val="16"/>
              </w:rPr>
            </w:pPr>
            <w:r w:rsidRPr="003B774B">
              <w:rPr>
                <w:color w:val="000000"/>
                <w:sz w:val="16"/>
                <w:szCs w:val="16"/>
              </w:rPr>
              <w:t>Population change 1980-2016</w:t>
            </w:r>
          </w:p>
        </w:tc>
        <w:tc>
          <w:tcPr>
            <w:tcW w:w="993" w:type="dxa"/>
            <w:tcBorders>
              <w:top w:val="nil"/>
              <w:left w:val="nil"/>
              <w:bottom w:val="nil"/>
              <w:right w:val="single" w:sz="4" w:space="0" w:color="auto"/>
            </w:tcBorders>
            <w:shd w:val="clear" w:color="auto" w:fill="auto"/>
            <w:noWrap/>
            <w:vAlign w:val="bottom"/>
            <w:hideMark/>
          </w:tcPr>
          <w:p w14:paraId="34F9A78F"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689DDD35" w14:textId="3FE73DA0" w:rsidR="00D43DA0" w:rsidRPr="003B774B" w:rsidRDefault="00D43DA0" w:rsidP="008D3B87">
            <w:pPr>
              <w:spacing w:line="360" w:lineRule="auto"/>
              <w:rPr>
                <w:color w:val="000000"/>
                <w:sz w:val="16"/>
                <w:szCs w:val="16"/>
              </w:rPr>
            </w:pPr>
            <w:r w:rsidRPr="003B774B">
              <w:rPr>
                <w:color w:val="000000"/>
                <w:sz w:val="16"/>
                <w:szCs w:val="16"/>
              </w:rPr>
              <w:t>-2.414***</w:t>
            </w:r>
          </w:p>
        </w:tc>
        <w:tc>
          <w:tcPr>
            <w:tcW w:w="992" w:type="dxa"/>
            <w:tcBorders>
              <w:top w:val="nil"/>
              <w:left w:val="single" w:sz="4" w:space="0" w:color="auto"/>
              <w:bottom w:val="nil"/>
              <w:right w:val="single" w:sz="4" w:space="0" w:color="auto"/>
            </w:tcBorders>
            <w:shd w:val="clear" w:color="auto" w:fill="auto"/>
            <w:noWrap/>
            <w:vAlign w:val="bottom"/>
            <w:hideMark/>
          </w:tcPr>
          <w:p w14:paraId="0B3C264E"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D962EF8" w14:textId="77777777" w:rsidR="00D43DA0" w:rsidRPr="003B774B" w:rsidRDefault="00D43DA0" w:rsidP="008D3B87">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5948F27"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F448157" w14:textId="019F3392" w:rsidR="00D43DA0" w:rsidRPr="003B774B" w:rsidRDefault="00D43DA0" w:rsidP="008D3B87">
            <w:pPr>
              <w:spacing w:line="360" w:lineRule="auto"/>
              <w:rPr>
                <w:color w:val="000000"/>
                <w:sz w:val="16"/>
                <w:szCs w:val="16"/>
              </w:rPr>
            </w:pPr>
            <w:r w:rsidRPr="003B774B">
              <w:rPr>
                <w:color w:val="000000"/>
                <w:sz w:val="16"/>
                <w:szCs w:val="16"/>
              </w:rPr>
              <w:t>-1.99</w:t>
            </w:r>
            <w:r w:rsidR="003B774B" w:rsidRPr="003B774B">
              <w:rPr>
                <w:color w:val="000000"/>
                <w:sz w:val="16"/>
                <w:szCs w:val="16"/>
              </w:rPr>
              <w:t>6</w:t>
            </w:r>
            <w:r w:rsidRPr="003B774B">
              <w:rPr>
                <w:color w:val="000000"/>
                <w:sz w:val="16"/>
                <w:szCs w:val="16"/>
              </w:rPr>
              <w:t>***</w:t>
            </w:r>
          </w:p>
        </w:tc>
        <w:tc>
          <w:tcPr>
            <w:tcW w:w="992" w:type="dxa"/>
            <w:tcBorders>
              <w:top w:val="nil"/>
              <w:left w:val="single" w:sz="4" w:space="0" w:color="auto"/>
              <w:bottom w:val="nil"/>
              <w:right w:val="single" w:sz="4" w:space="0" w:color="auto"/>
            </w:tcBorders>
            <w:shd w:val="clear" w:color="auto" w:fill="auto"/>
            <w:noWrap/>
            <w:vAlign w:val="bottom"/>
            <w:hideMark/>
          </w:tcPr>
          <w:p w14:paraId="1222CCF6"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5C1DB17D" w14:textId="77777777" w:rsidR="00D43DA0" w:rsidRPr="003B774B" w:rsidRDefault="00D43DA0" w:rsidP="008D3B87">
            <w:pPr>
              <w:spacing w:line="360" w:lineRule="auto"/>
              <w:rPr>
                <w:color w:val="000000"/>
                <w:sz w:val="16"/>
                <w:szCs w:val="16"/>
              </w:rPr>
            </w:pPr>
          </w:p>
        </w:tc>
      </w:tr>
      <w:tr w:rsidR="003B774B" w:rsidRPr="003B774B" w14:paraId="48111AF6"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73F25FB0"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44DC877"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7105BDE" w14:textId="186A04AB" w:rsidR="00D43DA0" w:rsidRPr="003B774B" w:rsidRDefault="00D43DA0" w:rsidP="008D3B87">
            <w:pPr>
              <w:spacing w:line="360" w:lineRule="auto"/>
              <w:rPr>
                <w:color w:val="000000"/>
                <w:sz w:val="16"/>
                <w:szCs w:val="16"/>
              </w:rPr>
            </w:pPr>
            <w:r w:rsidRPr="003B774B">
              <w:rPr>
                <w:color w:val="000000"/>
                <w:sz w:val="16"/>
                <w:szCs w:val="16"/>
              </w:rPr>
              <w:t>(0.155)</w:t>
            </w:r>
          </w:p>
        </w:tc>
        <w:tc>
          <w:tcPr>
            <w:tcW w:w="992" w:type="dxa"/>
            <w:tcBorders>
              <w:top w:val="nil"/>
              <w:left w:val="single" w:sz="4" w:space="0" w:color="auto"/>
              <w:bottom w:val="nil"/>
              <w:right w:val="single" w:sz="4" w:space="0" w:color="auto"/>
            </w:tcBorders>
            <w:shd w:val="clear" w:color="auto" w:fill="auto"/>
            <w:noWrap/>
            <w:vAlign w:val="bottom"/>
            <w:hideMark/>
          </w:tcPr>
          <w:p w14:paraId="39A116EF"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3F9AD02" w14:textId="77777777" w:rsidR="00D43DA0" w:rsidRPr="003B774B" w:rsidRDefault="00D43DA0" w:rsidP="008D3B87">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4C6F0BEE"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B297A02" w14:textId="5F2D08AC" w:rsidR="00D43DA0" w:rsidRPr="003B774B" w:rsidRDefault="00D43DA0" w:rsidP="008D3B87">
            <w:pPr>
              <w:spacing w:line="360" w:lineRule="auto"/>
              <w:rPr>
                <w:color w:val="000000"/>
                <w:sz w:val="16"/>
                <w:szCs w:val="16"/>
              </w:rPr>
            </w:pPr>
            <w:r w:rsidRPr="003B774B">
              <w:rPr>
                <w:color w:val="000000"/>
                <w:sz w:val="16"/>
                <w:szCs w:val="16"/>
              </w:rPr>
              <w:t>(0.18</w:t>
            </w:r>
            <w:r w:rsidR="003B774B" w:rsidRPr="003B774B">
              <w:rPr>
                <w:color w:val="000000"/>
                <w:sz w:val="16"/>
                <w:szCs w:val="16"/>
              </w:rPr>
              <w:t>2</w:t>
            </w:r>
            <w:r w:rsidRPr="003B774B">
              <w:rPr>
                <w:color w:val="000000"/>
                <w:sz w:val="16"/>
                <w:szCs w:val="16"/>
              </w:rPr>
              <w:t>)</w:t>
            </w:r>
          </w:p>
        </w:tc>
        <w:tc>
          <w:tcPr>
            <w:tcW w:w="992" w:type="dxa"/>
            <w:tcBorders>
              <w:top w:val="nil"/>
              <w:left w:val="single" w:sz="4" w:space="0" w:color="auto"/>
              <w:bottom w:val="nil"/>
              <w:right w:val="single" w:sz="4" w:space="0" w:color="auto"/>
            </w:tcBorders>
            <w:shd w:val="clear" w:color="auto" w:fill="auto"/>
            <w:noWrap/>
            <w:vAlign w:val="bottom"/>
            <w:hideMark/>
          </w:tcPr>
          <w:p w14:paraId="613A82AE"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1CB432E4" w14:textId="77777777" w:rsidR="00D43DA0" w:rsidRPr="003B774B" w:rsidRDefault="00D43DA0" w:rsidP="008D3B87">
            <w:pPr>
              <w:spacing w:line="360" w:lineRule="auto"/>
              <w:rPr>
                <w:color w:val="000000"/>
                <w:sz w:val="16"/>
                <w:szCs w:val="16"/>
              </w:rPr>
            </w:pPr>
          </w:p>
        </w:tc>
      </w:tr>
      <w:tr w:rsidR="003B774B" w:rsidRPr="003B774B" w14:paraId="66245FB7"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534429CE" w14:textId="77777777" w:rsidR="00D43DA0" w:rsidRPr="003B774B" w:rsidRDefault="00D43DA0" w:rsidP="008D3B87">
            <w:pPr>
              <w:spacing w:line="360" w:lineRule="auto"/>
              <w:rPr>
                <w:color w:val="000000"/>
                <w:sz w:val="16"/>
                <w:szCs w:val="16"/>
              </w:rPr>
            </w:pPr>
            <w:r w:rsidRPr="003B774B">
              <w:rPr>
                <w:color w:val="000000"/>
                <w:sz w:val="16"/>
                <w:szCs w:val="16"/>
              </w:rPr>
              <w:t>Average earnings per job change 1980-2016</w:t>
            </w:r>
          </w:p>
        </w:tc>
        <w:tc>
          <w:tcPr>
            <w:tcW w:w="993" w:type="dxa"/>
            <w:tcBorders>
              <w:top w:val="nil"/>
              <w:left w:val="nil"/>
              <w:bottom w:val="nil"/>
              <w:right w:val="single" w:sz="4" w:space="0" w:color="auto"/>
            </w:tcBorders>
            <w:shd w:val="clear" w:color="auto" w:fill="auto"/>
            <w:noWrap/>
            <w:vAlign w:val="bottom"/>
            <w:hideMark/>
          </w:tcPr>
          <w:p w14:paraId="7904A6E3"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283579D"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3C4F355" w14:textId="5E4D5FC3" w:rsidR="00D43DA0" w:rsidRPr="003B774B" w:rsidRDefault="00D43DA0" w:rsidP="008D3B87">
            <w:pPr>
              <w:spacing w:line="360" w:lineRule="auto"/>
              <w:rPr>
                <w:color w:val="000000"/>
                <w:sz w:val="16"/>
                <w:szCs w:val="16"/>
              </w:rPr>
            </w:pPr>
            <w:r w:rsidRPr="003B774B">
              <w:rPr>
                <w:color w:val="000000"/>
                <w:sz w:val="16"/>
                <w:szCs w:val="16"/>
              </w:rPr>
              <w:t>0.472†</w:t>
            </w:r>
          </w:p>
        </w:tc>
        <w:tc>
          <w:tcPr>
            <w:tcW w:w="992" w:type="dxa"/>
            <w:tcBorders>
              <w:top w:val="nil"/>
              <w:left w:val="nil"/>
              <w:bottom w:val="nil"/>
              <w:right w:val="nil"/>
            </w:tcBorders>
            <w:shd w:val="clear" w:color="auto" w:fill="auto"/>
            <w:noWrap/>
            <w:vAlign w:val="bottom"/>
            <w:hideMark/>
          </w:tcPr>
          <w:p w14:paraId="75B7E0C9" w14:textId="77777777" w:rsidR="00D43DA0" w:rsidRPr="003B774B" w:rsidRDefault="00D43DA0" w:rsidP="008D3B87">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A378837"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F716FF0"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DE00861" w14:textId="344C35E4" w:rsidR="00D43DA0" w:rsidRPr="003B774B" w:rsidRDefault="00D43DA0" w:rsidP="008D3B87">
            <w:pPr>
              <w:spacing w:line="360" w:lineRule="auto"/>
              <w:rPr>
                <w:color w:val="000000"/>
                <w:sz w:val="16"/>
                <w:szCs w:val="16"/>
              </w:rPr>
            </w:pPr>
            <w:r w:rsidRPr="003B774B">
              <w:rPr>
                <w:color w:val="000000"/>
                <w:sz w:val="16"/>
                <w:szCs w:val="16"/>
              </w:rPr>
              <w:t>0.68</w:t>
            </w:r>
            <w:r w:rsidR="003B774B" w:rsidRPr="003B774B">
              <w:rPr>
                <w:color w:val="000000"/>
                <w:sz w:val="16"/>
                <w:szCs w:val="16"/>
              </w:rPr>
              <w:t>9</w:t>
            </w:r>
            <w:r w:rsidRPr="003B774B">
              <w:rPr>
                <w:color w:val="000000"/>
                <w:sz w:val="16"/>
                <w:szCs w:val="16"/>
              </w:rPr>
              <w:t>**</w:t>
            </w:r>
          </w:p>
        </w:tc>
        <w:tc>
          <w:tcPr>
            <w:tcW w:w="946" w:type="dxa"/>
            <w:tcBorders>
              <w:top w:val="nil"/>
              <w:left w:val="nil"/>
              <w:bottom w:val="nil"/>
              <w:right w:val="nil"/>
            </w:tcBorders>
            <w:shd w:val="clear" w:color="auto" w:fill="auto"/>
            <w:noWrap/>
            <w:vAlign w:val="bottom"/>
            <w:hideMark/>
          </w:tcPr>
          <w:p w14:paraId="06AE41F1" w14:textId="77777777" w:rsidR="00D43DA0" w:rsidRPr="003B774B" w:rsidRDefault="00D43DA0" w:rsidP="008D3B87">
            <w:pPr>
              <w:spacing w:line="360" w:lineRule="auto"/>
              <w:rPr>
                <w:color w:val="000000"/>
                <w:sz w:val="16"/>
                <w:szCs w:val="16"/>
              </w:rPr>
            </w:pPr>
          </w:p>
        </w:tc>
      </w:tr>
      <w:tr w:rsidR="003B774B" w:rsidRPr="003B774B" w14:paraId="6BDDA888"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1C78CCEB" w14:textId="77777777" w:rsidR="00D43DA0" w:rsidRPr="003B774B" w:rsidRDefault="00D43DA0" w:rsidP="008D3B87">
            <w:pPr>
              <w:spacing w:line="360" w:lineRule="auto"/>
              <w:rPr>
                <w:color w:val="000000"/>
                <w:sz w:val="16"/>
                <w:szCs w:val="16"/>
              </w:rPr>
            </w:pPr>
            <w:r w:rsidRPr="003B774B">
              <w:rPr>
                <w:color w:val="000000"/>
                <w:sz w:val="16"/>
                <w:szCs w:val="16"/>
              </w:rPr>
              <w:lastRenderedPageBreak/>
              <w:t> </w:t>
            </w:r>
          </w:p>
        </w:tc>
        <w:tc>
          <w:tcPr>
            <w:tcW w:w="993" w:type="dxa"/>
            <w:tcBorders>
              <w:top w:val="nil"/>
              <w:left w:val="nil"/>
              <w:bottom w:val="nil"/>
              <w:right w:val="single" w:sz="4" w:space="0" w:color="auto"/>
            </w:tcBorders>
            <w:shd w:val="clear" w:color="auto" w:fill="auto"/>
            <w:noWrap/>
            <w:vAlign w:val="bottom"/>
            <w:hideMark/>
          </w:tcPr>
          <w:p w14:paraId="615A1A40"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8AE0302"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6B643F0" w14:textId="595F97DA" w:rsidR="00D43DA0" w:rsidRPr="003B774B" w:rsidRDefault="00D43DA0" w:rsidP="008D3B87">
            <w:pPr>
              <w:spacing w:line="360" w:lineRule="auto"/>
              <w:rPr>
                <w:color w:val="000000"/>
                <w:sz w:val="16"/>
                <w:szCs w:val="16"/>
              </w:rPr>
            </w:pPr>
            <w:r w:rsidRPr="003B774B">
              <w:rPr>
                <w:color w:val="000000"/>
                <w:sz w:val="16"/>
                <w:szCs w:val="16"/>
              </w:rPr>
              <w:t>(0.244)</w:t>
            </w:r>
          </w:p>
        </w:tc>
        <w:tc>
          <w:tcPr>
            <w:tcW w:w="992" w:type="dxa"/>
            <w:tcBorders>
              <w:top w:val="nil"/>
              <w:left w:val="nil"/>
              <w:bottom w:val="nil"/>
              <w:right w:val="nil"/>
            </w:tcBorders>
            <w:shd w:val="clear" w:color="auto" w:fill="auto"/>
            <w:noWrap/>
            <w:vAlign w:val="bottom"/>
            <w:hideMark/>
          </w:tcPr>
          <w:p w14:paraId="39590A5B" w14:textId="77777777" w:rsidR="00D43DA0" w:rsidRPr="003B774B" w:rsidRDefault="00D43DA0" w:rsidP="008D3B87">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7EF196E"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AAF58AB"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3E96B71" w14:textId="6ABC3209" w:rsidR="00D43DA0" w:rsidRPr="003B774B" w:rsidRDefault="00D43DA0" w:rsidP="008D3B87">
            <w:pPr>
              <w:spacing w:line="360" w:lineRule="auto"/>
              <w:rPr>
                <w:color w:val="000000"/>
                <w:sz w:val="16"/>
                <w:szCs w:val="16"/>
              </w:rPr>
            </w:pPr>
            <w:r w:rsidRPr="003B774B">
              <w:rPr>
                <w:color w:val="000000"/>
                <w:sz w:val="16"/>
                <w:szCs w:val="16"/>
              </w:rPr>
              <w:t>(0.256)</w:t>
            </w:r>
          </w:p>
        </w:tc>
        <w:tc>
          <w:tcPr>
            <w:tcW w:w="946" w:type="dxa"/>
            <w:tcBorders>
              <w:top w:val="nil"/>
              <w:left w:val="nil"/>
              <w:bottom w:val="nil"/>
              <w:right w:val="nil"/>
            </w:tcBorders>
            <w:shd w:val="clear" w:color="auto" w:fill="auto"/>
            <w:noWrap/>
            <w:vAlign w:val="bottom"/>
            <w:hideMark/>
          </w:tcPr>
          <w:p w14:paraId="3CCBA74A" w14:textId="77777777" w:rsidR="00D43DA0" w:rsidRPr="003B774B" w:rsidRDefault="00D43DA0" w:rsidP="008D3B87">
            <w:pPr>
              <w:spacing w:line="360" w:lineRule="auto"/>
              <w:rPr>
                <w:color w:val="000000"/>
                <w:sz w:val="16"/>
                <w:szCs w:val="16"/>
              </w:rPr>
            </w:pPr>
          </w:p>
        </w:tc>
      </w:tr>
      <w:tr w:rsidR="003B774B" w:rsidRPr="003B774B" w14:paraId="71DCFE6E"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319763C4" w14:textId="77777777" w:rsidR="00D43DA0" w:rsidRPr="003B774B" w:rsidRDefault="00D43DA0" w:rsidP="008D3B87">
            <w:pPr>
              <w:spacing w:line="360" w:lineRule="auto"/>
              <w:rPr>
                <w:color w:val="000000"/>
                <w:sz w:val="16"/>
                <w:szCs w:val="16"/>
              </w:rPr>
            </w:pPr>
            <w:r w:rsidRPr="003B774B">
              <w:rPr>
                <w:color w:val="000000"/>
                <w:sz w:val="16"/>
                <w:szCs w:val="16"/>
              </w:rPr>
              <w:t>Average wages and salaries change 1980 2017</w:t>
            </w:r>
          </w:p>
        </w:tc>
        <w:tc>
          <w:tcPr>
            <w:tcW w:w="993" w:type="dxa"/>
            <w:tcBorders>
              <w:top w:val="nil"/>
              <w:left w:val="nil"/>
              <w:bottom w:val="nil"/>
              <w:right w:val="single" w:sz="4" w:space="0" w:color="auto"/>
            </w:tcBorders>
            <w:shd w:val="clear" w:color="auto" w:fill="auto"/>
            <w:noWrap/>
            <w:vAlign w:val="bottom"/>
            <w:hideMark/>
          </w:tcPr>
          <w:p w14:paraId="17DB2182"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CA140C2"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13E25B8"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839FC7B" w14:textId="52B73DF0" w:rsidR="00D43DA0" w:rsidRPr="003B774B" w:rsidRDefault="00D43DA0" w:rsidP="008D3B87">
            <w:pPr>
              <w:spacing w:line="360" w:lineRule="auto"/>
              <w:rPr>
                <w:color w:val="000000"/>
                <w:sz w:val="16"/>
                <w:szCs w:val="16"/>
              </w:rPr>
            </w:pPr>
            <w:r w:rsidRPr="003B774B">
              <w:rPr>
                <w:color w:val="000000"/>
                <w:sz w:val="16"/>
                <w:szCs w:val="16"/>
              </w:rPr>
              <w:t>-0.416</w:t>
            </w:r>
          </w:p>
        </w:tc>
        <w:tc>
          <w:tcPr>
            <w:tcW w:w="993" w:type="dxa"/>
            <w:tcBorders>
              <w:top w:val="nil"/>
              <w:left w:val="single" w:sz="4" w:space="0" w:color="auto"/>
              <w:bottom w:val="nil"/>
              <w:right w:val="single" w:sz="4" w:space="0" w:color="auto"/>
            </w:tcBorders>
            <w:shd w:val="clear" w:color="auto" w:fill="auto"/>
            <w:noWrap/>
            <w:vAlign w:val="bottom"/>
            <w:hideMark/>
          </w:tcPr>
          <w:p w14:paraId="5397BF18"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F8ACF56"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B410B5C"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595D784D" w14:textId="55A0F748" w:rsidR="00D43DA0" w:rsidRPr="003B774B" w:rsidRDefault="00D43DA0" w:rsidP="008D3B87">
            <w:pPr>
              <w:spacing w:line="360" w:lineRule="auto"/>
              <w:rPr>
                <w:color w:val="000000"/>
                <w:sz w:val="16"/>
                <w:szCs w:val="16"/>
              </w:rPr>
            </w:pPr>
            <w:r w:rsidRPr="003B774B">
              <w:rPr>
                <w:color w:val="000000"/>
                <w:sz w:val="16"/>
                <w:szCs w:val="16"/>
              </w:rPr>
              <w:t>0.697</w:t>
            </w:r>
          </w:p>
        </w:tc>
      </w:tr>
      <w:tr w:rsidR="003B774B" w:rsidRPr="003B774B" w14:paraId="43955712"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4619C7B5"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60F4D6F"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41A7DA1"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7526F51"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0854A91" w14:textId="27E26227" w:rsidR="00D43DA0" w:rsidRPr="003B774B" w:rsidRDefault="00D43DA0" w:rsidP="008D3B87">
            <w:pPr>
              <w:spacing w:line="360" w:lineRule="auto"/>
              <w:rPr>
                <w:color w:val="000000"/>
                <w:sz w:val="16"/>
                <w:szCs w:val="16"/>
              </w:rPr>
            </w:pPr>
            <w:r w:rsidRPr="003B774B">
              <w:rPr>
                <w:color w:val="000000"/>
                <w:sz w:val="16"/>
                <w:szCs w:val="16"/>
              </w:rPr>
              <w:t>(0.371)</w:t>
            </w:r>
          </w:p>
        </w:tc>
        <w:tc>
          <w:tcPr>
            <w:tcW w:w="993" w:type="dxa"/>
            <w:tcBorders>
              <w:top w:val="nil"/>
              <w:left w:val="single" w:sz="4" w:space="0" w:color="auto"/>
              <w:bottom w:val="nil"/>
              <w:right w:val="single" w:sz="4" w:space="0" w:color="auto"/>
            </w:tcBorders>
            <w:shd w:val="clear" w:color="auto" w:fill="auto"/>
            <w:noWrap/>
            <w:vAlign w:val="bottom"/>
            <w:hideMark/>
          </w:tcPr>
          <w:p w14:paraId="448A9C34"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4975694"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CE11D85"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336422C" w14:textId="369588FF" w:rsidR="00D43DA0" w:rsidRPr="003B774B" w:rsidRDefault="00D43DA0" w:rsidP="008D3B87">
            <w:pPr>
              <w:spacing w:line="360" w:lineRule="auto"/>
              <w:rPr>
                <w:color w:val="000000"/>
                <w:sz w:val="16"/>
                <w:szCs w:val="16"/>
              </w:rPr>
            </w:pPr>
            <w:r w:rsidRPr="003B774B">
              <w:rPr>
                <w:color w:val="000000"/>
                <w:sz w:val="16"/>
                <w:szCs w:val="16"/>
              </w:rPr>
              <w:t>(0.44</w:t>
            </w:r>
            <w:r w:rsidR="003B774B" w:rsidRPr="003B774B">
              <w:rPr>
                <w:color w:val="000000"/>
                <w:sz w:val="16"/>
                <w:szCs w:val="16"/>
              </w:rPr>
              <w:t>1</w:t>
            </w:r>
            <w:r w:rsidRPr="003B774B">
              <w:rPr>
                <w:color w:val="000000"/>
                <w:sz w:val="16"/>
                <w:szCs w:val="16"/>
              </w:rPr>
              <w:t>)</w:t>
            </w:r>
          </w:p>
        </w:tc>
      </w:tr>
      <w:tr w:rsidR="003B774B" w:rsidRPr="003B774B" w14:paraId="55134A4C"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533A1326" w14:textId="77777777" w:rsidR="00D43DA0" w:rsidRPr="003B774B" w:rsidRDefault="00D43DA0" w:rsidP="008D3B87">
            <w:pPr>
              <w:spacing w:line="360" w:lineRule="auto"/>
              <w:rPr>
                <w:color w:val="000000"/>
                <w:sz w:val="16"/>
                <w:szCs w:val="16"/>
              </w:rPr>
            </w:pPr>
            <w:r w:rsidRPr="003B774B">
              <w:rPr>
                <w:color w:val="000000"/>
                <w:sz w:val="16"/>
                <w:szCs w:val="16"/>
              </w:rPr>
              <w:t>Interactions</w:t>
            </w:r>
          </w:p>
        </w:tc>
        <w:tc>
          <w:tcPr>
            <w:tcW w:w="993" w:type="dxa"/>
            <w:tcBorders>
              <w:top w:val="nil"/>
              <w:left w:val="nil"/>
              <w:bottom w:val="nil"/>
              <w:right w:val="single" w:sz="4" w:space="0" w:color="auto"/>
            </w:tcBorders>
            <w:shd w:val="clear" w:color="auto" w:fill="auto"/>
            <w:noWrap/>
            <w:vAlign w:val="bottom"/>
            <w:hideMark/>
          </w:tcPr>
          <w:p w14:paraId="75FD68D3"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5AB668F"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B8A31D2"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FA63622" w14:textId="77777777" w:rsidR="00D43DA0" w:rsidRPr="003B774B" w:rsidRDefault="00D43DA0" w:rsidP="008D3B87">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6777EF6"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14E5739"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574CD7F"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5CFC45EC" w14:textId="77777777" w:rsidR="00D43DA0" w:rsidRPr="003B774B" w:rsidRDefault="00D43DA0" w:rsidP="008D3B87">
            <w:pPr>
              <w:spacing w:line="360" w:lineRule="auto"/>
              <w:rPr>
                <w:color w:val="000000"/>
                <w:sz w:val="16"/>
                <w:szCs w:val="16"/>
              </w:rPr>
            </w:pPr>
          </w:p>
        </w:tc>
      </w:tr>
      <w:tr w:rsidR="003B774B" w:rsidRPr="003B774B" w14:paraId="41549759"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60161E19" w14:textId="77777777" w:rsidR="00D43DA0" w:rsidRPr="003B774B" w:rsidRDefault="00D43DA0" w:rsidP="008D3B87">
            <w:pPr>
              <w:spacing w:line="360" w:lineRule="auto"/>
              <w:rPr>
                <w:color w:val="000000"/>
                <w:sz w:val="16"/>
                <w:szCs w:val="16"/>
              </w:rPr>
            </w:pPr>
            <w:r w:rsidRPr="003B774B">
              <w:rPr>
                <w:color w:val="000000"/>
                <w:sz w:val="16"/>
                <w:szCs w:val="16"/>
              </w:rPr>
              <w:t>SC*Employment change</w:t>
            </w:r>
          </w:p>
        </w:tc>
        <w:tc>
          <w:tcPr>
            <w:tcW w:w="993" w:type="dxa"/>
            <w:tcBorders>
              <w:top w:val="nil"/>
              <w:left w:val="nil"/>
              <w:bottom w:val="nil"/>
              <w:right w:val="single" w:sz="4" w:space="0" w:color="auto"/>
            </w:tcBorders>
            <w:shd w:val="clear" w:color="auto" w:fill="auto"/>
            <w:noWrap/>
            <w:vAlign w:val="bottom"/>
            <w:hideMark/>
          </w:tcPr>
          <w:p w14:paraId="4B8D92C7" w14:textId="0E799F79" w:rsidR="00D43DA0" w:rsidRPr="003B774B" w:rsidRDefault="00D43DA0" w:rsidP="008D3B87">
            <w:pPr>
              <w:spacing w:line="360" w:lineRule="auto"/>
              <w:rPr>
                <w:color w:val="000000"/>
                <w:sz w:val="16"/>
                <w:szCs w:val="16"/>
              </w:rPr>
            </w:pPr>
            <w:r w:rsidRPr="003B774B">
              <w:rPr>
                <w:color w:val="000000"/>
                <w:sz w:val="16"/>
                <w:szCs w:val="16"/>
              </w:rPr>
              <w:t>11.132</w:t>
            </w:r>
          </w:p>
        </w:tc>
        <w:tc>
          <w:tcPr>
            <w:tcW w:w="992" w:type="dxa"/>
            <w:tcBorders>
              <w:top w:val="nil"/>
              <w:left w:val="nil"/>
              <w:bottom w:val="nil"/>
              <w:right w:val="nil"/>
            </w:tcBorders>
            <w:shd w:val="clear" w:color="auto" w:fill="auto"/>
            <w:noWrap/>
            <w:vAlign w:val="bottom"/>
            <w:hideMark/>
          </w:tcPr>
          <w:p w14:paraId="1144B323" w14:textId="77777777" w:rsidR="00D43DA0" w:rsidRPr="003B774B" w:rsidRDefault="00D43DA0" w:rsidP="008D3B87">
            <w:pPr>
              <w:spacing w:line="360" w:lineRule="auto"/>
              <w:jc w:val="right"/>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3990D33"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19C1BF1" w14:textId="77777777" w:rsidR="00D43DA0" w:rsidRPr="003B774B" w:rsidRDefault="00D43DA0" w:rsidP="008D3B87">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CE8D228" w14:textId="65267941" w:rsidR="00D43DA0" w:rsidRPr="003B774B" w:rsidRDefault="00D43DA0" w:rsidP="008D3B87">
            <w:pPr>
              <w:spacing w:line="360" w:lineRule="auto"/>
              <w:rPr>
                <w:color w:val="000000"/>
                <w:sz w:val="16"/>
                <w:szCs w:val="16"/>
              </w:rPr>
            </w:pPr>
            <w:r w:rsidRPr="003B774B">
              <w:rPr>
                <w:color w:val="000000"/>
                <w:sz w:val="16"/>
                <w:szCs w:val="16"/>
              </w:rPr>
              <w:t>-19.172***</w:t>
            </w:r>
          </w:p>
        </w:tc>
        <w:tc>
          <w:tcPr>
            <w:tcW w:w="992" w:type="dxa"/>
            <w:tcBorders>
              <w:top w:val="nil"/>
              <w:left w:val="nil"/>
              <w:bottom w:val="nil"/>
              <w:right w:val="nil"/>
            </w:tcBorders>
            <w:shd w:val="clear" w:color="auto" w:fill="auto"/>
            <w:noWrap/>
            <w:vAlign w:val="bottom"/>
            <w:hideMark/>
          </w:tcPr>
          <w:p w14:paraId="5AD307B2"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CDB1639"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2BF06B64" w14:textId="77777777" w:rsidR="00D43DA0" w:rsidRPr="003B774B" w:rsidRDefault="00D43DA0" w:rsidP="008D3B87">
            <w:pPr>
              <w:spacing w:line="360" w:lineRule="auto"/>
              <w:rPr>
                <w:color w:val="000000"/>
                <w:sz w:val="16"/>
                <w:szCs w:val="16"/>
              </w:rPr>
            </w:pPr>
          </w:p>
        </w:tc>
      </w:tr>
      <w:tr w:rsidR="003B774B" w:rsidRPr="003B774B" w14:paraId="1F3060A5"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653EF7C3"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BB3EA27" w14:textId="6AE78B51" w:rsidR="00D43DA0" w:rsidRPr="003B774B" w:rsidRDefault="00D43DA0" w:rsidP="008D3B87">
            <w:pPr>
              <w:spacing w:line="360" w:lineRule="auto"/>
              <w:rPr>
                <w:color w:val="000000"/>
                <w:sz w:val="16"/>
                <w:szCs w:val="16"/>
              </w:rPr>
            </w:pPr>
            <w:r w:rsidRPr="003B774B">
              <w:rPr>
                <w:color w:val="000000"/>
                <w:sz w:val="16"/>
                <w:szCs w:val="16"/>
              </w:rPr>
              <w:t>(14.436)</w:t>
            </w:r>
          </w:p>
        </w:tc>
        <w:tc>
          <w:tcPr>
            <w:tcW w:w="992" w:type="dxa"/>
            <w:tcBorders>
              <w:top w:val="nil"/>
              <w:left w:val="nil"/>
              <w:bottom w:val="nil"/>
              <w:right w:val="nil"/>
            </w:tcBorders>
            <w:shd w:val="clear" w:color="auto" w:fill="auto"/>
            <w:noWrap/>
            <w:vAlign w:val="bottom"/>
            <w:hideMark/>
          </w:tcPr>
          <w:p w14:paraId="002AACBE"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031AEF2"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D113D0E" w14:textId="77777777" w:rsidR="00D43DA0" w:rsidRPr="003B774B" w:rsidRDefault="00D43DA0" w:rsidP="008D3B87">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695FFA58" w14:textId="1006A0FC" w:rsidR="00D43DA0" w:rsidRPr="003B774B" w:rsidRDefault="00D43DA0" w:rsidP="008D3B87">
            <w:pPr>
              <w:spacing w:line="360" w:lineRule="auto"/>
              <w:rPr>
                <w:color w:val="000000"/>
                <w:sz w:val="16"/>
                <w:szCs w:val="16"/>
              </w:rPr>
            </w:pPr>
            <w:r w:rsidRPr="003B774B">
              <w:rPr>
                <w:color w:val="000000"/>
                <w:sz w:val="16"/>
                <w:szCs w:val="16"/>
              </w:rPr>
              <w:t>(4.653)</w:t>
            </w:r>
          </w:p>
        </w:tc>
        <w:tc>
          <w:tcPr>
            <w:tcW w:w="992" w:type="dxa"/>
            <w:tcBorders>
              <w:top w:val="nil"/>
              <w:left w:val="nil"/>
              <w:bottom w:val="nil"/>
              <w:right w:val="nil"/>
            </w:tcBorders>
            <w:shd w:val="clear" w:color="auto" w:fill="auto"/>
            <w:noWrap/>
            <w:vAlign w:val="bottom"/>
            <w:hideMark/>
          </w:tcPr>
          <w:p w14:paraId="2213E5FB"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06A9C55"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4FC5407" w14:textId="77777777" w:rsidR="00D43DA0" w:rsidRPr="003B774B" w:rsidRDefault="00D43DA0" w:rsidP="008D3B87">
            <w:pPr>
              <w:spacing w:line="360" w:lineRule="auto"/>
              <w:rPr>
                <w:color w:val="000000"/>
                <w:sz w:val="16"/>
                <w:szCs w:val="16"/>
              </w:rPr>
            </w:pPr>
          </w:p>
        </w:tc>
      </w:tr>
      <w:tr w:rsidR="003B774B" w:rsidRPr="003B774B" w14:paraId="6C96C03B"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1DF85417" w14:textId="77777777" w:rsidR="00D43DA0" w:rsidRPr="003B774B" w:rsidRDefault="00D43DA0" w:rsidP="008D3B87">
            <w:pPr>
              <w:spacing w:line="360" w:lineRule="auto"/>
              <w:rPr>
                <w:color w:val="000000"/>
                <w:sz w:val="16"/>
                <w:szCs w:val="16"/>
              </w:rPr>
            </w:pPr>
            <w:r w:rsidRPr="003B774B">
              <w:rPr>
                <w:color w:val="000000"/>
                <w:sz w:val="16"/>
                <w:szCs w:val="16"/>
              </w:rPr>
              <w:t>SC*Population change</w:t>
            </w:r>
          </w:p>
        </w:tc>
        <w:tc>
          <w:tcPr>
            <w:tcW w:w="993" w:type="dxa"/>
            <w:tcBorders>
              <w:top w:val="nil"/>
              <w:left w:val="nil"/>
              <w:bottom w:val="nil"/>
              <w:right w:val="single" w:sz="4" w:space="0" w:color="auto"/>
            </w:tcBorders>
            <w:shd w:val="clear" w:color="auto" w:fill="auto"/>
            <w:noWrap/>
            <w:vAlign w:val="bottom"/>
            <w:hideMark/>
          </w:tcPr>
          <w:p w14:paraId="5ABEA808"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F412527" w14:textId="3AC95E40" w:rsidR="00D43DA0" w:rsidRPr="003B774B" w:rsidRDefault="00D43DA0" w:rsidP="008D3B87">
            <w:pPr>
              <w:spacing w:line="360" w:lineRule="auto"/>
              <w:rPr>
                <w:color w:val="000000"/>
                <w:sz w:val="16"/>
                <w:szCs w:val="16"/>
              </w:rPr>
            </w:pPr>
            <w:r w:rsidRPr="003B774B">
              <w:rPr>
                <w:color w:val="000000"/>
                <w:sz w:val="16"/>
                <w:szCs w:val="16"/>
              </w:rPr>
              <w:t>14.726*</w:t>
            </w:r>
          </w:p>
        </w:tc>
        <w:tc>
          <w:tcPr>
            <w:tcW w:w="992" w:type="dxa"/>
            <w:tcBorders>
              <w:top w:val="nil"/>
              <w:left w:val="single" w:sz="4" w:space="0" w:color="auto"/>
              <w:bottom w:val="nil"/>
              <w:right w:val="single" w:sz="4" w:space="0" w:color="auto"/>
            </w:tcBorders>
            <w:shd w:val="clear" w:color="auto" w:fill="auto"/>
            <w:noWrap/>
            <w:vAlign w:val="bottom"/>
            <w:hideMark/>
          </w:tcPr>
          <w:p w14:paraId="613B38BC"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37FC6FE5" w14:textId="77777777" w:rsidR="00D43DA0" w:rsidRPr="003B774B" w:rsidRDefault="00D43DA0" w:rsidP="008D3B87">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6A5D77BC"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EC75572" w14:textId="023D9E26" w:rsidR="00D43DA0" w:rsidRPr="003B774B" w:rsidRDefault="00D43DA0" w:rsidP="008D3B87">
            <w:pPr>
              <w:spacing w:line="360" w:lineRule="auto"/>
              <w:rPr>
                <w:color w:val="000000"/>
                <w:sz w:val="16"/>
                <w:szCs w:val="16"/>
              </w:rPr>
            </w:pPr>
            <w:r w:rsidRPr="003B774B">
              <w:rPr>
                <w:color w:val="000000"/>
                <w:sz w:val="16"/>
                <w:szCs w:val="16"/>
              </w:rPr>
              <w:t>-1.21</w:t>
            </w:r>
            <w:r w:rsidR="003B774B" w:rsidRPr="003B774B">
              <w:rPr>
                <w:color w:val="000000"/>
                <w:sz w:val="16"/>
                <w:szCs w:val="16"/>
              </w:rPr>
              <w:t>8</w:t>
            </w:r>
          </w:p>
        </w:tc>
        <w:tc>
          <w:tcPr>
            <w:tcW w:w="992" w:type="dxa"/>
            <w:tcBorders>
              <w:top w:val="nil"/>
              <w:left w:val="single" w:sz="4" w:space="0" w:color="auto"/>
              <w:bottom w:val="nil"/>
              <w:right w:val="single" w:sz="4" w:space="0" w:color="auto"/>
            </w:tcBorders>
            <w:shd w:val="clear" w:color="auto" w:fill="auto"/>
            <w:noWrap/>
            <w:vAlign w:val="bottom"/>
            <w:hideMark/>
          </w:tcPr>
          <w:p w14:paraId="6025AA56"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2004A0BA" w14:textId="77777777" w:rsidR="00D43DA0" w:rsidRPr="003B774B" w:rsidRDefault="00D43DA0" w:rsidP="008D3B87">
            <w:pPr>
              <w:spacing w:line="360" w:lineRule="auto"/>
              <w:rPr>
                <w:color w:val="000000"/>
                <w:sz w:val="16"/>
                <w:szCs w:val="16"/>
              </w:rPr>
            </w:pPr>
          </w:p>
        </w:tc>
      </w:tr>
      <w:tr w:rsidR="003B774B" w:rsidRPr="003B774B" w14:paraId="4D69B95A"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6E598E44"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7CB3CA0D"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85B3E99" w14:textId="7504CEC5" w:rsidR="00D43DA0" w:rsidRPr="003B774B" w:rsidRDefault="00D43DA0" w:rsidP="008D3B87">
            <w:pPr>
              <w:spacing w:line="360" w:lineRule="auto"/>
              <w:rPr>
                <w:color w:val="000000"/>
                <w:sz w:val="16"/>
                <w:szCs w:val="16"/>
              </w:rPr>
            </w:pPr>
            <w:r w:rsidRPr="003B774B">
              <w:rPr>
                <w:color w:val="000000"/>
                <w:sz w:val="16"/>
                <w:szCs w:val="16"/>
              </w:rPr>
              <w:t>(7.14)</w:t>
            </w:r>
          </w:p>
        </w:tc>
        <w:tc>
          <w:tcPr>
            <w:tcW w:w="992" w:type="dxa"/>
            <w:tcBorders>
              <w:top w:val="nil"/>
              <w:left w:val="single" w:sz="4" w:space="0" w:color="auto"/>
              <w:bottom w:val="nil"/>
              <w:right w:val="single" w:sz="4" w:space="0" w:color="auto"/>
            </w:tcBorders>
            <w:shd w:val="clear" w:color="auto" w:fill="auto"/>
            <w:noWrap/>
            <w:vAlign w:val="bottom"/>
            <w:hideMark/>
          </w:tcPr>
          <w:p w14:paraId="7F7D4061"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31BD06A" w14:textId="77777777" w:rsidR="00D43DA0" w:rsidRPr="003B774B" w:rsidRDefault="00D43DA0" w:rsidP="008D3B87">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5D1719B2"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A419B6E" w14:textId="056F7FD6" w:rsidR="00D43DA0" w:rsidRPr="003B774B" w:rsidRDefault="00D43DA0" w:rsidP="008D3B87">
            <w:pPr>
              <w:spacing w:line="360" w:lineRule="auto"/>
              <w:rPr>
                <w:color w:val="000000"/>
                <w:sz w:val="16"/>
                <w:szCs w:val="16"/>
              </w:rPr>
            </w:pPr>
            <w:r w:rsidRPr="003B774B">
              <w:rPr>
                <w:color w:val="000000"/>
                <w:sz w:val="16"/>
                <w:szCs w:val="16"/>
              </w:rPr>
              <w:t>(2.21</w:t>
            </w:r>
            <w:r w:rsidR="003B774B" w:rsidRPr="003B774B">
              <w:rPr>
                <w:color w:val="000000"/>
                <w:sz w:val="16"/>
                <w:szCs w:val="16"/>
              </w:rPr>
              <w:t>8</w:t>
            </w:r>
            <w:r w:rsidRPr="003B774B">
              <w:rPr>
                <w:color w:val="000000"/>
                <w:sz w:val="16"/>
                <w:szCs w:val="16"/>
              </w:rPr>
              <w:t>)</w:t>
            </w:r>
          </w:p>
        </w:tc>
        <w:tc>
          <w:tcPr>
            <w:tcW w:w="992" w:type="dxa"/>
            <w:tcBorders>
              <w:top w:val="nil"/>
              <w:left w:val="single" w:sz="4" w:space="0" w:color="auto"/>
              <w:bottom w:val="nil"/>
              <w:right w:val="single" w:sz="4" w:space="0" w:color="auto"/>
            </w:tcBorders>
            <w:shd w:val="clear" w:color="auto" w:fill="auto"/>
            <w:noWrap/>
            <w:vAlign w:val="bottom"/>
            <w:hideMark/>
          </w:tcPr>
          <w:p w14:paraId="21F4ACAB"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290F091" w14:textId="77777777" w:rsidR="00D43DA0" w:rsidRPr="003B774B" w:rsidRDefault="00D43DA0" w:rsidP="008D3B87">
            <w:pPr>
              <w:spacing w:line="360" w:lineRule="auto"/>
              <w:rPr>
                <w:color w:val="000000"/>
                <w:sz w:val="16"/>
                <w:szCs w:val="16"/>
              </w:rPr>
            </w:pPr>
          </w:p>
        </w:tc>
      </w:tr>
      <w:tr w:rsidR="003B774B" w:rsidRPr="003B774B" w14:paraId="3C0B6323"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6BF880E4" w14:textId="77777777" w:rsidR="00D43DA0" w:rsidRPr="003B774B" w:rsidRDefault="00D43DA0" w:rsidP="008D3B87">
            <w:pPr>
              <w:spacing w:line="360" w:lineRule="auto"/>
              <w:rPr>
                <w:color w:val="000000"/>
                <w:sz w:val="16"/>
                <w:szCs w:val="16"/>
              </w:rPr>
            </w:pPr>
            <w:r w:rsidRPr="003B774B">
              <w:rPr>
                <w:color w:val="000000"/>
                <w:sz w:val="16"/>
                <w:szCs w:val="16"/>
              </w:rPr>
              <w:t>SC*Earnings change</w:t>
            </w:r>
          </w:p>
        </w:tc>
        <w:tc>
          <w:tcPr>
            <w:tcW w:w="993" w:type="dxa"/>
            <w:tcBorders>
              <w:top w:val="nil"/>
              <w:left w:val="nil"/>
              <w:bottom w:val="nil"/>
              <w:right w:val="single" w:sz="4" w:space="0" w:color="auto"/>
            </w:tcBorders>
            <w:shd w:val="clear" w:color="auto" w:fill="auto"/>
            <w:noWrap/>
            <w:vAlign w:val="bottom"/>
            <w:hideMark/>
          </w:tcPr>
          <w:p w14:paraId="3775AACE"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382683F8"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8A1807C" w14:textId="43516222" w:rsidR="00D43DA0" w:rsidRPr="003B774B" w:rsidRDefault="00D43DA0" w:rsidP="008D3B87">
            <w:pPr>
              <w:spacing w:line="360" w:lineRule="auto"/>
              <w:rPr>
                <w:color w:val="000000"/>
                <w:sz w:val="16"/>
                <w:szCs w:val="16"/>
              </w:rPr>
            </w:pPr>
            <w:r w:rsidRPr="003B774B">
              <w:rPr>
                <w:color w:val="000000"/>
                <w:sz w:val="16"/>
                <w:szCs w:val="16"/>
              </w:rPr>
              <w:t>-4.148</w:t>
            </w:r>
          </w:p>
        </w:tc>
        <w:tc>
          <w:tcPr>
            <w:tcW w:w="992" w:type="dxa"/>
            <w:tcBorders>
              <w:top w:val="nil"/>
              <w:left w:val="nil"/>
              <w:bottom w:val="nil"/>
              <w:right w:val="nil"/>
            </w:tcBorders>
            <w:shd w:val="clear" w:color="auto" w:fill="auto"/>
            <w:noWrap/>
            <w:vAlign w:val="bottom"/>
            <w:hideMark/>
          </w:tcPr>
          <w:p w14:paraId="26CAE226" w14:textId="77777777" w:rsidR="00D43DA0" w:rsidRPr="003B774B" w:rsidRDefault="00D43DA0" w:rsidP="008D3B87">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5052A21F"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D2262B2"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B30FB8F" w14:textId="121F1AD1" w:rsidR="00D43DA0" w:rsidRPr="003B774B" w:rsidRDefault="00D43DA0" w:rsidP="008D3B87">
            <w:pPr>
              <w:spacing w:line="360" w:lineRule="auto"/>
              <w:rPr>
                <w:color w:val="000000"/>
                <w:sz w:val="16"/>
                <w:szCs w:val="16"/>
              </w:rPr>
            </w:pPr>
            <w:r w:rsidRPr="003B774B">
              <w:rPr>
                <w:color w:val="000000"/>
                <w:sz w:val="16"/>
                <w:szCs w:val="16"/>
              </w:rPr>
              <w:t>-3.94</w:t>
            </w:r>
            <w:r w:rsidR="003B774B" w:rsidRPr="003B774B">
              <w:rPr>
                <w:color w:val="000000"/>
                <w:sz w:val="16"/>
                <w:szCs w:val="16"/>
              </w:rPr>
              <w:t>9</w:t>
            </w:r>
          </w:p>
        </w:tc>
        <w:tc>
          <w:tcPr>
            <w:tcW w:w="946" w:type="dxa"/>
            <w:tcBorders>
              <w:top w:val="nil"/>
              <w:left w:val="nil"/>
              <w:bottom w:val="nil"/>
              <w:right w:val="nil"/>
            </w:tcBorders>
            <w:shd w:val="clear" w:color="auto" w:fill="auto"/>
            <w:noWrap/>
            <w:vAlign w:val="bottom"/>
            <w:hideMark/>
          </w:tcPr>
          <w:p w14:paraId="212FA64C" w14:textId="77777777" w:rsidR="00D43DA0" w:rsidRPr="003B774B" w:rsidRDefault="00D43DA0" w:rsidP="008D3B87">
            <w:pPr>
              <w:spacing w:line="360" w:lineRule="auto"/>
              <w:rPr>
                <w:color w:val="000000"/>
                <w:sz w:val="16"/>
                <w:szCs w:val="16"/>
              </w:rPr>
            </w:pPr>
          </w:p>
        </w:tc>
      </w:tr>
      <w:tr w:rsidR="003B774B" w:rsidRPr="003B774B" w14:paraId="5A82DB9B"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1BE71207"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0AAB67FE"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6CC13FC1"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CB7D010" w14:textId="298EE974" w:rsidR="00D43DA0" w:rsidRPr="003B774B" w:rsidRDefault="00D43DA0" w:rsidP="008D3B87">
            <w:pPr>
              <w:spacing w:line="360" w:lineRule="auto"/>
              <w:rPr>
                <w:color w:val="000000"/>
                <w:sz w:val="16"/>
                <w:szCs w:val="16"/>
              </w:rPr>
            </w:pPr>
            <w:r w:rsidRPr="003B774B">
              <w:rPr>
                <w:color w:val="000000"/>
                <w:sz w:val="16"/>
                <w:szCs w:val="16"/>
              </w:rPr>
              <w:t>(9.139)</w:t>
            </w:r>
          </w:p>
        </w:tc>
        <w:tc>
          <w:tcPr>
            <w:tcW w:w="992" w:type="dxa"/>
            <w:tcBorders>
              <w:top w:val="nil"/>
              <w:left w:val="nil"/>
              <w:bottom w:val="nil"/>
              <w:right w:val="nil"/>
            </w:tcBorders>
            <w:shd w:val="clear" w:color="auto" w:fill="auto"/>
            <w:noWrap/>
            <w:vAlign w:val="bottom"/>
            <w:hideMark/>
          </w:tcPr>
          <w:p w14:paraId="42B5E6E1" w14:textId="77777777" w:rsidR="00D43DA0" w:rsidRPr="003B774B" w:rsidRDefault="00D43DA0" w:rsidP="008D3B87">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5767233F"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AC01C1A"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702E0B9" w14:textId="4E5491A0" w:rsidR="00D43DA0" w:rsidRPr="003B774B" w:rsidRDefault="00D43DA0" w:rsidP="008D3B87">
            <w:pPr>
              <w:spacing w:line="360" w:lineRule="auto"/>
              <w:rPr>
                <w:color w:val="000000"/>
                <w:sz w:val="16"/>
                <w:szCs w:val="16"/>
              </w:rPr>
            </w:pPr>
            <w:r w:rsidRPr="003B774B">
              <w:rPr>
                <w:color w:val="000000"/>
                <w:sz w:val="16"/>
                <w:szCs w:val="16"/>
              </w:rPr>
              <w:t>(2.795)</w:t>
            </w:r>
          </w:p>
        </w:tc>
        <w:tc>
          <w:tcPr>
            <w:tcW w:w="946" w:type="dxa"/>
            <w:tcBorders>
              <w:top w:val="nil"/>
              <w:left w:val="nil"/>
              <w:bottom w:val="nil"/>
              <w:right w:val="nil"/>
            </w:tcBorders>
            <w:shd w:val="clear" w:color="auto" w:fill="auto"/>
            <w:noWrap/>
            <w:vAlign w:val="bottom"/>
            <w:hideMark/>
          </w:tcPr>
          <w:p w14:paraId="3473D36D" w14:textId="77777777" w:rsidR="00D43DA0" w:rsidRPr="003B774B" w:rsidRDefault="00D43DA0" w:rsidP="008D3B87">
            <w:pPr>
              <w:spacing w:line="360" w:lineRule="auto"/>
              <w:rPr>
                <w:color w:val="000000"/>
                <w:sz w:val="16"/>
                <w:szCs w:val="16"/>
              </w:rPr>
            </w:pPr>
          </w:p>
        </w:tc>
      </w:tr>
      <w:tr w:rsidR="003B774B" w:rsidRPr="003B774B" w14:paraId="2B1DB3C5"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692FAF6F" w14:textId="77777777" w:rsidR="00D43DA0" w:rsidRPr="003B774B" w:rsidRDefault="00D43DA0" w:rsidP="008D3B87">
            <w:pPr>
              <w:spacing w:line="360" w:lineRule="auto"/>
              <w:rPr>
                <w:color w:val="000000"/>
                <w:sz w:val="16"/>
                <w:szCs w:val="16"/>
              </w:rPr>
            </w:pPr>
            <w:r w:rsidRPr="003B774B">
              <w:rPr>
                <w:color w:val="000000"/>
                <w:sz w:val="16"/>
                <w:szCs w:val="16"/>
              </w:rPr>
              <w:t>SC*Wages change</w:t>
            </w:r>
          </w:p>
        </w:tc>
        <w:tc>
          <w:tcPr>
            <w:tcW w:w="993" w:type="dxa"/>
            <w:tcBorders>
              <w:top w:val="nil"/>
              <w:left w:val="nil"/>
              <w:bottom w:val="nil"/>
              <w:right w:val="single" w:sz="4" w:space="0" w:color="auto"/>
            </w:tcBorders>
            <w:shd w:val="clear" w:color="auto" w:fill="auto"/>
            <w:noWrap/>
            <w:vAlign w:val="bottom"/>
            <w:hideMark/>
          </w:tcPr>
          <w:p w14:paraId="656A2544"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342489C8"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8C67C98"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1A6C33C" w14:textId="32DC293E" w:rsidR="00D43DA0" w:rsidRPr="003B774B" w:rsidRDefault="00D43DA0" w:rsidP="008D3B87">
            <w:pPr>
              <w:spacing w:line="360" w:lineRule="auto"/>
              <w:rPr>
                <w:color w:val="000000"/>
                <w:sz w:val="16"/>
                <w:szCs w:val="16"/>
              </w:rPr>
            </w:pPr>
            <w:r w:rsidRPr="003B774B">
              <w:rPr>
                <w:color w:val="000000"/>
                <w:sz w:val="16"/>
                <w:szCs w:val="16"/>
              </w:rPr>
              <w:t>12.989</w:t>
            </w:r>
          </w:p>
        </w:tc>
        <w:tc>
          <w:tcPr>
            <w:tcW w:w="993" w:type="dxa"/>
            <w:tcBorders>
              <w:top w:val="nil"/>
              <w:left w:val="single" w:sz="4" w:space="0" w:color="auto"/>
              <w:bottom w:val="nil"/>
              <w:right w:val="single" w:sz="4" w:space="0" w:color="auto"/>
            </w:tcBorders>
            <w:shd w:val="clear" w:color="auto" w:fill="auto"/>
            <w:noWrap/>
            <w:vAlign w:val="bottom"/>
            <w:hideMark/>
          </w:tcPr>
          <w:p w14:paraId="259CC3EB"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A14D03D"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B855AAC"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25F46043" w14:textId="5166C824" w:rsidR="00D43DA0" w:rsidRPr="003B774B" w:rsidRDefault="00D43DA0" w:rsidP="008D3B87">
            <w:pPr>
              <w:spacing w:line="360" w:lineRule="auto"/>
              <w:rPr>
                <w:color w:val="000000"/>
                <w:sz w:val="16"/>
                <w:szCs w:val="16"/>
              </w:rPr>
            </w:pPr>
            <w:r w:rsidRPr="003B774B">
              <w:rPr>
                <w:color w:val="000000"/>
                <w:sz w:val="16"/>
                <w:szCs w:val="16"/>
              </w:rPr>
              <w:t>-11.20</w:t>
            </w:r>
            <w:r w:rsidR="003B774B" w:rsidRPr="003B774B">
              <w:rPr>
                <w:color w:val="000000"/>
                <w:sz w:val="16"/>
                <w:szCs w:val="16"/>
              </w:rPr>
              <w:t>3</w:t>
            </w:r>
            <w:r w:rsidRPr="003B774B">
              <w:rPr>
                <w:color w:val="000000"/>
                <w:sz w:val="16"/>
                <w:szCs w:val="16"/>
              </w:rPr>
              <w:t>*</w:t>
            </w:r>
          </w:p>
        </w:tc>
      </w:tr>
      <w:tr w:rsidR="003B774B" w:rsidRPr="003B774B" w14:paraId="2173475C"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2D8666B5"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181EF4F0"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6A76417"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EB7BC72"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39C51F15" w14:textId="4326F668" w:rsidR="00D43DA0" w:rsidRPr="003B774B" w:rsidRDefault="00D43DA0" w:rsidP="008D3B87">
            <w:pPr>
              <w:spacing w:line="360" w:lineRule="auto"/>
              <w:rPr>
                <w:color w:val="000000"/>
                <w:sz w:val="16"/>
                <w:szCs w:val="16"/>
              </w:rPr>
            </w:pPr>
            <w:r w:rsidRPr="003B774B">
              <w:rPr>
                <w:color w:val="000000"/>
                <w:sz w:val="16"/>
                <w:szCs w:val="16"/>
              </w:rPr>
              <w:t>(15.412)</w:t>
            </w:r>
          </w:p>
        </w:tc>
        <w:tc>
          <w:tcPr>
            <w:tcW w:w="993" w:type="dxa"/>
            <w:tcBorders>
              <w:top w:val="nil"/>
              <w:left w:val="single" w:sz="4" w:space="0" w:color="auto"/>
              <w:bottom w:val="nil"/>
              <w:right w:val="single" w:sz="4" w:space="0" w:color="auto"/>
            </w:tcBorders>
            <w:shd w:val="clear" w:color="auto" w:fill="auto"/>
            <w:noWrap/>
            <w:vAlign w:val="bottom"/>
            <w:hideMark/>
          </w:tcPr>
          <w:p w14:paraId="5A462EE9"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1828905" w14:textId="77777777" w:rsidR="00D43DA0" w:rsidRPr="003B774B" w:rsidRDefault="00D43DA0" w:rsidP="008D3B87">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7CF5FA2" w14:textId="77777777" w:rsidR="00D43DA0" w:rsidRPr="003B774B" w:rsidRDefault="00D43DA0" w:rsidP="008D3B87">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09948307" w14:textId="01D0A4C7" w:rsidR="00D43DA0" w:rsidRPr="003B774B" w:rsidRDefault="00D43DA0" w:rsidP="008D3B87">
            <w:pPr>
              <w:spacing w:line="360" w:lineRule="auto"/>
              <w:rPr>
                <w:color w:val="000000"/>
                <w:sz w:val="16"/>
                <w:szCs w:val="16"/>
              </w:rPr>
            </w:pPr>
            <w:r w:rsidRPr="003B774B">
              <w:rPr>
                <w:color w:val="000000"/>
                <w:sz w:val="16"/>
                <w:szCs w:val="16"/>
              </w:rPr>
              <w:t>(5.14</w:t>
            </w:r>
            <w:r w:rsidR="003B774B" w:rsidRPr="003B774B">
              <w:rPr>
                <w:color w:val="000000"/>
                <w:sz w:val="16"/>
                <w:szCs w:val="16"/>
              </w:rPr>
              <w:t>3</w:t>
            </w:r>
            <w:r w:rsidRPr="003B774B">
              <w:rPr>
                <w:color w:val="000000"/>
                <w:sz w:val="16"/>
                <w:szCs w:val="16"/>
              </w:rPr>
              <w:t>)</w:t>
            </w:r>
          </w:p>
        </w:tc>
      </w:tr>
      <w:tr w:rsidR="003B774B" w:rsidRPr="003B774B" w14:paraId="4D98109A"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5E856784" w14:textId="77777777" w:rsidR="00D43DA0" w:rsidRPr="003B774B" w:rsidRDefault="00D43DA0" w:rsidP="008D3B87">
            <w:pPr>
              <w:spacing w:line="360" w:lineRule="auto"/>
              <w:rPr>
                <w:color w:val="000000"/>
                <w:sz w:val="16"/>
                <w:szCs w:val="16"/>
              </w:rPr>
            </w:pPr>
            <w:r w:rsidRPr="003B774B">
              <w:rPr>
                <w:color w:val="000000"/>
                <w:sz w:val="16"/>
                <w:szCs w:val="16"/>
              </w:rPr>
              <w:t>Controls</w:t>
            </w:r>
          </w:p>
        </w:tc>
        <w:tc>
          <w:tcPr>
            <w:tcW w:w="993" w:type="dxa"/>
            <w:tcBorders>
              <w:top w:val="nil"/>
              <w:left w:val="nil"/>
              <w:bottom w:val="nil"/>
              <w:right w:val="single" w:sz="4" w:space="0" w:color="auto"/>
            </w:tcBorders>
            <w:shd w:val="clear" w:color="auto" w:fill="auto"/>
            <w:noWrap/>
            <w:vAlign w:val="bottom"/>
            <w:hideMark/>
          </w:tcPr>
          <w:p w14:paraId="3EE11DA7" w14:textId="77777777" w:rsidR="00D43DA0" w:rsidRPr="003B774B" w:rsidRDefault="00D43DA0" w:rsidP="008D3B87">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5D3B5C51" w14:textId="77777777" w:rsidR="00D43DA0" w:rsidRPr="003B774B" w:rsidRDefault="00D43DA0" w:rsidP="008D3B87">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495188A9" w14:textId="77777777" w:rsidR="00D43DA0" w:rsidRPr="003B774B" w:rsidRDefault="00D43DA0" w:rsidP="008D3B87">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57F49130" w14:textId="77777777" w:rsidR="00D43DA0" w:rsidRPr="003B774B" w:rsidRDefault="00D43DA0" w:rsidP="008D3B87">
            <w:pPr>
              <w:spacing w:line="360" w:lineRule="auto"/>
              <w:rPr>
                <w:color w:val="000000"/>
                <w:sz w:val="16"/>
                <w:szCs w:val="16"/>
              </w:rPr>
            </w:pPr>
            <w:r w:rsidRPr="003B774B">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5C72B773" w14:textId="77777777" w:rsidR="00D43DA0" w:rsidRPr="003B774B" w:rsidRDefault="00D43DA0" w:rsidP="008D3B87">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37F4AEE3" w14:textId="77777777" w:rsidR="00D43DA0" w:rsidRPr="003B774B" w:rsidRDefault="00D43DA0" w:rsidP="008D3B87">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40E61AD3" w14:textId="77777777" w:rsidR="00D43DA0" w:rsidRPr="003B774B" w:rsidRDefault="00D43DA0" w:rsidP="008D3B87">
            <w:pPr>
              <w:spacing w:line="360" w:lineRule="auto"/>
              <w:rPr>
                <w:color w:val="000000"/>
                <w:sz w:val="16"/>
                <w:szCs w:val="16"/>
              </w:rPr>
            </w:pPr>
            <w:r w:rsidRPr="003B774B">
              <w:rPr>
                <w:color w:val="000000"/>
                <w:sz w:val="16"/>
                <w:szCs w:val="16"/>
              </w:rPr>
              <w:t>YES</w:t>
            </w:r>
          </w:p>
        </w:tc>
        <w:tc>
          <w:tcPr>
            <w:tcW w:w="946" w:type="dxa"/>
            <w:tcBorders>
              <w:top w:val="nil"/>
              <w:left w:val="nil"/>
              <w:bottom w:val="nil"/>
              <w:right w:val="nil"/>
            </w:tcBorders>
            <w:shd w:val="clear" w:color="auto" w:fill="auto"/>
            <w:noWrap/>
            <w:vAlign w:val="bottom"/>
            <w:hideMark/>
          </w:tcPr>
          <w:p w14:paraId="569FDAC1" w14:textId="77777777" w:rsidR="00D43DA0" w:rsidRPr="003B774B" w:rsidRDefault="00D43DA0" w:rsidP="008D3B87">
            <w:pPr>
              <w:spacing w:line="360" w:lineRule="auto"/>
              <w:rPr>
                <w:color w:val="000000"/>
                <w:sz w:val="16"/>
                <w:szCs w:val="16"/>
              </w:rPr>
            </w:pPr>
            <w:r w:rsidRPr="003B774B">
              <w:rPr>
                <w:color w:val="000000"/>
                <w:sz w:val="16"/>
                <w:szCs w:val="16"/>
              </w:rPr>
              <w:t>YES</w:t>
            </w:r>
          </w:p>
        </w:tc>
      </w:tr>
      <w:tr w:rsidR="003B774B" w:rsidRPr="003B774B" w14:paraId="7146BD16" w14:textId="77777777" w:rsidTr="008D3B87">
        <w:trPr>
          <w:trHeight w:val="320"/>
        </w:trPr>
        <w:tc>
          <w:tcPr>
            <w:tcW w:w="1134" w:type="dxa"/>
            <w:tcBorders>
              <w:top w:val="nil"/>
              <w:left w:val="nil"/>
              <w:bottom w:val="nil"/>
              <w:right w:val="single" w:sz="4" w:space="0" w:color="auto"/>
            </w:tcBorders>
            <w:shd w:val="clear" w:color="auto" w:fill="auto"/>
            <w:noWrap/>
            <w:vAlign w:val="bottom"/>
            <w:hideMark/>
          </w:tcPr>
          <w:p w14:paraId="5DC1D2C3" w14:textId="77777777" w:rsidR="00D43DA0" w:rsidRPr="003B774B" w:rsidRDefault="00D43DA0" w:rsidP="008D3B87">
            <w:pPr>
              <w:spacing w:line="360" w:lineRule="auto"/>
              <w:rPr>
                <w:color w:val="000000"/>
                <w:sz w:val="16"/>
                <w:szCs w:val="16"/>
              </w:rPr>
            </w:pPr>
            <w:r w:rsidRPr="003B774B">
              <w:rPr>
                <w:color w:val="000000"/>
                <w:sz w:val="16"/>
                <w:szCs w:val="16"/>
              </w:rPr>
              <w:t>State FE</w:t>
            </w:r>
          </w:p>
        </w:tc>
        <w:tc>
          <w:tcPr>
            <w:tcW w:w="993" w:type="dxa"/>
            <w:tcBorders>
              <w:top w:val="nil"/>
              <w:left w:val="nil"/>
              <w:bottom w:val="nil"/>
              <w:right w:val="single" w:sz="4" w:space="0" w:color="auto"/>
            </w:tcBorders>
            <w:shd w:val="clear" w:color="auto" w:fill="auto"/>
            <w:noWrap/>
            <w:vAlign w:val="bottom"/>
            <w:hideMark/>
          </w:tcPr>
          <w:p w14:paraId="6FBF757A" w14:textId="77777777" w:rsidR="00D43DA0" w:rsidRPr="003B774B" w:rsidRDefault="00D43DA0" w:rsidP="008D3B87">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1F0AC614" w14:textId="77777777" w:rsidR="00D43DA0" w:rsidRPr="003B774B" w:rsidRDefault="00D43DA0" w:rsidP="008D3B87">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7B5DB15F" w14:textId="77777777" w:rsidR="00D43DA0" w:rsidRPr="003B774B" w:rsidRDefault="00D43DA0" w:rsidP="008D3B87">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546A8DFC" w14:textId="77777777" w:rsidR="00D43DA0" w:rsidRPr="003B774B" w:rsidRDefault="00D43DA0" w:rsidP="008D3B87">
            <w:pPr>
              <w:spacing w:line="360" w:lineRule="auto"/>
              <w:rPr>
                <w:color w:val="000000"/>
                <w:sz w:val="16"/>
                <w:szCs w:val="16"/>
              </w:rPr>
            </w:pPr>
            <w:r w:rsidRPr="003B774B">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16D5DBC9" w14:textId="77777777" w:rsidR="00D43DA0" w:rsidRPr="003B774B" w:rsidRDefault="00D43DA0" w:rsidP="008D3B87">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255D5C54" w14:textId="77777777" w:rsidR="00D43DA0" w:rsidRPr="003B774B" w:rsidRDefault="00D43DA0" w:rsidP="008D3B87">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09ABBFBC" w14:textId="77777777" w:rsidR="00D43DA0" w:rsidRPr="003B774B" w:rsidRDefault="00D43DA0" w:rsidP="008D3B87">
            <w:pPr>
              <w:spacing w:line="360" w:lineRule="auto"/>
              <w:rPr>
                <w:color w:val="000000"/>
                <w:sz w:val="16"/>
                <w:szCs w:val="16"/>
              </w:rPr>
            </w:pPr>
            <w:r w:rsidRPr="003B774B">
              <w:rPr>
                <w:color w:val="000000"/>
                <w:sz w:val="16"/>
                <w:szCs w:val="16"/>
              </w:rPr>
              <w:t>YES</w:t>
            </w:r>
          </w:p>
        </w:tc>
        <w:tc>
          <w:tcPr>
            <w:tcW w:w="946" w:type="dxa"/>
            <w:tcBorders>
              <w:top w:val="nil"/>
              <w:left w:val="nil"/>
              <w:bottom w:val="nil"/>
              <w:right w:val="nil"/>
            </w:tcBorders>
            <w:shd w:val="clear" w:color="auto" w:fill="auto"/>
            <w:noWrap/>
            <w:vAlign w:val="bottom"/>
            <w:hideMark/>
          </w:tcPr>
          <w:p w14:paraId="1CE75223" w14:textId="77777777" w:rsidR="00D43DA0" w:rsidRPr="003B774B" w:rsidRDefault="00D43DA0" w:rsidP="008D3B87">
            <w:pPr>
              <w:spacing w:line="360" w:lineRule="auto"/>
              <w:rPr>
                <w:color w:val="000000"/>
                <w:sz w:val="16"/>
                <w:szCs w:val="16"/>
              </w:rPr>
            </w:pPr>
            <w:r w:rsidRPr="003B774B">
              <w:rPr>
                <w:color w:val="000000"/>
                <w:sz w:val="16"/>
                <w:szCs w:val="16"/>
              </w:rPr>
              <w:t>YES</w:t>
            </w:r>
          </w:p>
        </w:tc>
      </w:tr>
    </w:tbl>
    <w:p w14:paraId="63DA093D" w14:textId="3EA15CDA" w:rsidR="008D3B87" w:rsidRPr="00057254" w:rsidRDefault="008D3B87" w:rsidP="008D3B87">
      <w:pPr>
        <w:spacing w:line="480" w:lineRule="auto"/>
        <w:rPr>
          <w:sz w:val="22"/>
          <w:szCs w:val="22"/>
        </w:rPr>
      </w:pPr>
      <w:r w:rsidRPr="00057254">
        <w:rPr>
          <w:sz w:val="22"/>
          <w:szCs w:val="22"/>
        </w:rPr>
        <w:t>Note: Std. err. In (). p-value &lt; ,1 †; p-value &lt; 0,05 *; p-value &lt; 0,005 **; p-value &lt; 0,001 ***.</w:t>
      </w:r>
    </w:p>
    <w:p w14:paraId="63BD663A" w14:textId="77777777" w:rsidR="00D43DA0" w:rsidRDefault="00D43DA0" w:rsidP="008D3B87">
      <w:pPr>
        <w:spacing w:line="480" w:lineRule="auto"/>
      </w:pPr>
    </w:p>
    <w:p w14:paraId="69542F8A" w14:textId="2CB953B7" w:rsidR="003275F5" w:rsidRDefault="003275F5" w:rsidP="003275F5">
      <w:pPr>
        <w:spacing w:before="240" w:line="480" w:lineRule="auto"/>
      </w:pPr>
      <w:r w:rsidRPr="00057254">
        <w:rPr>
          <w:b/>
          <w:bCs/>
        </w:rPr>
        <w:t xml:space="preserve">Table </w:t>
      </w:r>
      <w:r>
        <w:rPr>
          <w:b/>
          <w:bCs/>
        </w:rPr>
        <w:t>4</w:t>
      </w:r>
      <w:r w:rsidRPr="00057254">
        <w:rPr>
          <w:b/>
          <w:bCs/>
        </w:rPr>
        <w:t>.</w:t>
      </w:r>
      <w:r w:rsidRPr="00057254">
        <w:t xml:space="preserve"> Interactions between social capital and economic change</w:t>
      </w:r>
      <w:r>
        <w:t>, 20</w:t>
      </w:r>
      <w:r w:rsidR="00F021AD">
        <w:t>20</w:t>
      </w:r>
      <w:r>
        <w:t xml:space="preserve"> elections </w:t>
      </w:r>
      <w:r w:rsidRPr="00057254">
        <w:t xml:space="preserve">(Part </w:t>
      </w:r>
      <w:r>
        <w:t>2</w:t>
      </w:r>
      <w:r w:rsidRPr="00057254">
        <w:t>)</w:t>
      </w:r>
    </w:p>
    <w:tbl>
      <w:tblPr>
        <w:tblW w:w="0" w:type="auto"/>
        <w:tblLayout w:type="fixed"/>
        <w:tblLook w:val="04A0" w:firstRow="1" w:lastRow="0" w:firstColumn="1" w:lastColumn="0" w:noHBand="0" w:noVBand="1"/>
      </w:tblPr>
      <w:tblGrid>
        <w:gridCol w:w="1134"/>
        <w:gridCol w:w="993"/>
        <w:gridCol w:w="992"/>
        <w:gridCol w:w="992"/>
        <w:gridCol w:w="992"/>
        <w:gridCol w:w="993"/>
        <w:gridCol w:w="992"/>
        <w:gridCol w:w="992"/>
        <w:gridCol w:w="946"/>
      </w:tblGrid>
      <w:tr w:rsidR="003275F5" w:rsidRPr="003275F5" w14:paraId="450B6999" w14:textId="77777777" w:rsidTr="003275F5">
        <w:trPr>
          <w:trHeight w:val="320"/>
        </w:trPr>
        <w:tc>
          <w:tcPr>
            <w:tcW w:w="1134" w:type="dxa"/>
            <w:tcBorders>
              <w:top w:val="nil"/>
              <w:left w:val="nil"/>
              <w:bottom w:val="single" w:sz="4" w:space="0" w:color="auto"/>
              <w:right w:val="single" w:sz="4" w:space="0" w:color="auto"/>
            </w:tcBorders>
            <w:shd w:val="clear" w:color="auto" w:fill="auto"/>
            <w:noWrap/>
            <w:vAlign w:val="bottom"/>
            <w:hideMark/>
          </w:tcPr>
          <w:p w14:paraId="2513D2B7"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3969" w:type="dxa"/>
            <w:gridSpan w:val="4"/>
            <w:tcBorders>
              <w:top w:val="nil"/>
              <w:left w:val="nil"/>
              <w:bottom w:val="single" w:sz="4" w:space="0" w:color="auto"/>
              <w:right w:val="nil"/>
            </w:tcBorders>
            <w:shd w:val="clear" w:color="auto" w:fill="auto"/>
            <w:noWrap/>
            <w:vAlign w:val="bottom"/>
            <w:hideMark/>
          </w:tcPr>
          <w:p w14:paraId="04878BFA" w14:textId="77777777" w:rsidR="008D3B87" w:rsidRPr="003275F5" w:rsidRDefault="008D3B87" w:rsidP="003275F5">
            <w:pPr>
              <w:spacing w:line="360" w:lineRule="auto"/>
              <w:jc w:val="center"/>
              <w:rPr>
                <w:color w:val="000000"/>
                <w:sz w:val="16"/>
                <w:szCs w:val="16"/>
              </w:rPr>
            </w:pPr>
            <w:r w:rsidRPr="003275F5">
              <w:rPr>
                <w:color w:val="000000"/>
                <w:sz w:val="16"/>
                <w:szCs w:val="16"/>
              </w:rPr>
              <w:t>Support networks</w:t>
            </w:r>
          </w:p>
        </w:tc>
        <w:tc>
          <w:tcPr>
            <w:tcW w:w="3923" w:type="dxa"/>
            <w:gridSpan w:val="4"/>
            <w:tcBorders>
              <w:top w:val="nil"/>
              <w:left w:val="single" w:sz="4" w:space="0" w:color="auto"/>
              <w:bottom w:val="single" w:sz="4" w:space="0" w:color="auto"/>
              <w:right w:val="nil"/>
            </w:tcBorders>
            <w:shd w:val="clear" w:color="auto" w:fill="auto"/>
            <w:noWrap/>
            <w:vAlign w:val="bottom"/>
            <w:hideMark/>
          </w:tcPr>
          <w:p w14:paraId="5F11B2F6" w14:textId="77777777" w:rsidR="008D3B87" w:rsidRPr="003275F5" w:rsidRDefault="008D3B87" w:rsidP="003275F5">
            <w:pPr>
              <w:spacing w:line="360" w:lineRule="auto"/>
              <w:jc w:val="center"/>
              <w:rPr>
                <w:color w:val="000000"/>
                <w:sz w:val="16"/>
                <w:szCs w:val="16"/>
              </w:rPr>
            </w:pPr>
            <w:r w:rsidRPr="003275F5">
              <w:rPr>
                <w:color w:val="000000"/>
                <w:sz w:val="16"/>
                <w:szCs w:val="16"/>
              </w:rPr>
              <w:t>Friendship clustering</w:t>
            </w:r>
          </w:p>
        </w:tc>
      </w:tr>
      <w:tr w:rsidR="003275F5" w:rsidRPr="003275F5" w14:paraId="3C854922"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61DEF171" w14:textId="77777777" w:rsidR="008D3B87" w:rsidRPr="003275F5" w:rsidRDefault="008D3B87" w:rsidP="003275F5">
            <w:pPr>
              <w:spacing w:line="360" w:lineRule="auto"/>
              <w:rPr>
                <w:color w:val="000000"/>
                <w:sz w:val="16"/>
                <w:szCs w:val="16"/>
              </w:rPr>
            </w:pPr>
            <w:r w:rsidRPr="003275F5">
              <w:rPr>
                <w:color w:val="000000"/>
                <w:sz w:val="16"/>
                <w:szCs w:val="16"/>
              </w:rPr>
              <w:t>Income per capita (2016)</w:t>
            </w:r>
          </w:p>
        </w:tc>
        <w:tc>
          <w:tcPr>
            <w:tcW w:w="993" w:type="dxa"/>
            <w:tcBorders>
              <w:top w:val="nil"/>
              <w:left w:val="nil"/>
              <w:bottom w:val="nil"/>
              <w:right w:val="single" w:sz="4" w:space="0" w:color="auto"/>
            </w:tcBorders>
            <w:shd w:val="clear" w:color="auto" w:fill="auto"/>
            <w:noWrap/>
            <w:vAlign w:val="bottom"/>
            <w:hideMark/>
          </w:tcPr>
          <w:p w14:paraId="40E1543E" w14:textId="0A721CDF" w:rsidR="008D3B87" w:rsidRPr="003275F5" w:rsidRDefault="008D3B87" w:rsidP="003275F5">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1F69A059" w14:textId="7041FF0A" w:rsidR="008D3B87" w:rsidRPr="003275F5" w:rsidRDefault="008D3B87" w:rsidP="003275F5">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3239374C" w14:textId="1E3C553C" w:rsidR="008D3B87" w:rsidRPr="003275F5" w:rsidRDefault="008D3B87" w:rsidP="003275F5">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580B2497" w14:textId="75626FFA" w:rsidR="008D3B87" w:rsidRPr="003275F5" w:rsidRDefault="008D3B87" w:rsidP="003275F5">
            <w:pPr>
              <w:spacing w:line="360" w:lineRule="auto"/>
              <w:rPr>
                <w:color w:val="000000"/>
                <w:sz w:val="16"/>
                <w:szCs w:val="16"/>
              </w:rPr>
            </w:pPr>
            <w:r w:rsidRPr="003275F5">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3E87A7B9" w14:textId="61282E44" w:rsidR="008D3B87" w:rsidRPr="003275F5" w:rsidRDefault="008D3B87" w:rsidP="003275F5">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753A2923" w14:textId="65F4E0E4" w:rsidR="008D3B87" w:rsidRPr="003275F5" w:rsidRDefault="008D3B87" w:rsidP="003275F5">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5349281D" w14:textId="57E060A8" w:rsidR="008D3B87" w:rsidRPr="003275F5" w:rsidRDefault="008D3B87" w:rsidP="003275F5">
            <w:pPr>
              <w:spacing w:line="360" w:lineRule="auto"/>
              <w:rPr>
                <w:color w:val="000000"/>
                <w:sz w:val="16"/>
                <w:szCs w:val="16"/>
              </w:rPr>
            </w:pPr>
            <w:r w:rsidRPr="003275F5">
              <w:rPr>
                <w:color w:val="000000"/>
                <w:sz w:val="16"/>
                <w:szCs w:val="16"/>
              </w:rPr>
              <w:t>-0.000***</w:t>
            </w:r>
          </w:p>
        </w:tc>
        <w:tc>
          <w:tcPr>
            <w:tcW w:w="946" w:type="dxa"/>
            <w:tcBorders>
              <w:top w:val="nil"/>
              <w:left w:val="nil"/>
              <w:bottom w:val="nil"/>
              <w:right w:val="nil"/>
            </w:tcBorders>
            <w:shd w:val="clear" w:color="auto" w:fill="auto"/>
            <w:noWrap/>
            <w:vAlign w:val="bottom"/>
            <w:hideMark/>
          </w:tcPr>
          <w:p w14:paraId="3894B8E0" w14:textId="55B340B5" w:rsidR="008D3B87" w:rsidRPr="003275F5" w:rsidRDefault="008D3B87" w:rsidP="003275F5">
            <w:pPr>
              <w:spacing w:line="360" w:lineRule="auto"/>
              <w:jc w:val="center"/>
              <w:rPr>
                <w:color w:val="000000"/>
                <w:sz w:val="16"/>
                <w:szCs w:val="16"/>
              </w:rPr>
            </w:pPr>
            <w:r w:rsidRPr="003275F5">
              <w:rPr>
                <w:color w:val="000000"/>
                <w:sz w:val="16"/>
                <w:szCs w:val="16"/>
              </w:rPr>
              <w:t>-0.000***</w:t>
            </w:r>
          </w:p>
        </w:tc>
      </w:tr>
      <w:tr w:rsidR="003275F5" w:rsidRPr="003275F5" w14:paraId="7BAE4908"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60537C6F"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7DD99B6B" w14:textId="56CA57AC" w:rsidR="008D3B87" w:rsidRPr="003275F5" w:rsidRDefault="008D3B87" w:rsidP="003275F5">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202C43B2" w14:textId="2EE209E3" w:rsidR="008D3B87" w:rsidRPr="003275F5" w:rsidRDefault="008D3B87" w:rsidP="003275F5">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5D2DC5D3" w14:textId="0B9EA6E2" w:rsidR="008D3B87" w:rsidRPr="003275F5" w:rsidRDefault="008D3B87" w:rsidP="003275F5">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400B1867" w14:textId="5C6EC6B9" w:rsidR="008D3B87" w:rsidRPr="003275F5" w:rsidRDefault="008D3B87" w:rsidP="003275F5">
            <w:pPr>
              <w:spacing w:line="360" w:lineRule="auto"/>
              <w:rPr>
                <w:color w:val="000000"/>
                <w:sz w:val="16"/>
                <w:szCs w:val="16"/>
              </w:rPr>
            </w:pPr>
            <w:r w:rsidRPr="003275F5">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04B3FEB7" w14:textId="5D83D286" w:rsidR="008D3B87" w:rsidRPr="003275F5" w:rsidRDefault="008D3B87" w:rsidP="003275F5">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083F570D" w14:textId="7E648196" w:rsidR="008D3B87" w:rsidRPr="003275F5" w:rsidRDefault="008D3B87" w:rsidP="003275F5">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00FB336A" w14:textId="55E903A4" w:rsidR="008D3B87" w:rsidRPr="003275F5" w:rsidRDefault="008D3B87" w:rsidP="003275F5">
            <w:pPr>
              <w:spacing w:line="360" w:lineRule="auto"/>
              <w:rPr>
                <w:color w:val="000000"/>
                <w:sz w:val="16"/>
                <w:szCs w:val="16"/>
              </w:rPr>
            </w:pPr>
            <w:r w:rsidRPr="003275F5">
              <w:rPr>
                <w:color w:val="000000"/>
                <w:sz w:val="16"/>
                <w:szCs w:val="16"/>
              </w:rPr>
              <w:t>(0.000)</w:t>
            </w:r>
          </w:p>
        </w:tc>
        <w:tc>
          <w:tcPr>
            <w:tcW w:w="946" w:type="dxa"/>
            <w:tcBorders>
              <w:top w:val="nil"/>
              <w:left w:val="nil"/>
              <w:bottom w:val="nil"/>
              <w:right w:val="nil"/>
            </w:tcBorders>
            <w:shd w:val="clear" w:color="auto" w:fill="auto"/>
            <w:noWrap/>
            <w:vAlign w:val="bottom"/>
            <w:hideMark/>
          </w:tcPr>
          <w:p w14:paraId="3FF02AFF" w14:textId="58C64E92" w:rsidR="008D3B87" w:rsidRPr="003275F5" w:rsidRDefault="008D3B87" w:rsidP="003275F5">
            <w:pPr>
              <w:spacing w:line="360" w:lineRule="auto"/>
              <w:jc w:val="center"/>
              <w:rPr>
                <w:color w:val="000000"/>
                <w:sz w:val="16"/>
                <w:szCs w:val="16"/>
              </w:rPr>
            </w:pPr>
            <w:r w:rsidRPr="003275F5">
              <w:rPr>
                <w:color w:val="000000"/>
                <w:sz w:val="16"/>
                <w:szCs w:val="16"/>
              </w:rPr>
              <w:t>(0.000)</w:t>
            </w:r>
          </w:p>
        </w:tc>
      </w:tr>
      <w:tr w:rsidR="003275F5" w:rsidRPr="003275F5" w14:paraId="41B77B8B"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6834BFC0" w14:textId="77777777" w:rsidR="008D3B87" w:rsidRPr="003275F5" w:rsidRDefault="008D3B87" w:rsidP="003275F5">
            <w:pPr>
              <w:spacing w:line="360" w:lineRule="auto"/>
              <w:rPr>
                <w:color w:val="000000"/>
                <w:sz w:val="16"/>
                <w:szCs w:val="16"/>
              </w:rPr>
            </w:pPr>
            <w:r w:rsidRPr="003275F5">
              <w:rPr>
                <w:color w:val="000000"/>
                <w:sz w:val="16"/>
                <w:szCs w:val="16"/>
              </w:rPr>
              <w:t>Inequality (Gini 2016)</w:t>
            </w:r>
          </w:p>
        </w:tc>
        <w:tc>
          <w:tcPr>
            <w:tcW w:w="993" w:type="dxa"/>
            <w:tcBorders>
              <w:top w:val="nil"/>
              <w:left w:val="nil"/>
              <w:bottom w:val="nil"/>
              <w:right w:val="single" w:sz="4" w:space="0" w:color="auto"/>
            </w:tcBorders>
            <w:shd w:val="clear" w:color="auto" w:fill="auto"/>
            <w:noWrap/>
            <w:vAlign w:val="bottom"/>
            <w:hideMark/>
          </w:tcPr>
          <w:p w14:paraId="4AAD0EBA" w14:textId="2B925852" w:rsidR="008D3B87" w:rsidRPr="003275F5" w:rsidRDefault="008D3B87" w:rsidP="003275F5">
            <w:pPr>
              <w:spacing w:line="360" w:lineRule="auto"/>
              <w:rPr>
                <w:color w:val="000000"/>
                <w:sz w:val="16"/>
                <w:szCs w:val="16"/>
              </w:rPr>
            </w:pPr>
            <w:r w:rsidRPr="003275F5">
              <w:rPr>
                <w:color w:val="000000"/>
                <w:sz w:val="16"/>
                <w:szCs w:val="16"/>
              </w:rPr>
              <w:t>-0.072*</w:t>
            </w:r>
          </w:p>
        </w:tc>
        <w:tc>
          <w:tcPr>
            <w:tcW w:w="992" w:type="dxa"/>
            <w:tcBorders>
              <w:top w:val="nil"/>
              <w:left w:val="nil"/>
              <w:bottom w:val="nil"/>
              <w:right w:val="nil"/>
            </w:tcBorders>
            <w:shd w:val="clear" w:color="auto" w:fill="auto"/>
            <w:noWrap/>
            <w:vAlign w:val="bottom"/>
            <w:hideMark/>
          </w:tcPr>
          <w:p w14:paraId="6C1AD793" w14:textId="5FECC642" w:rsidR="008D3B87" w:rsidRPr="003275F5" w:rsidRDefault="008D3B87" w:rsidP="003275F5">
            <w:pPr>
              <w:spacing w:line="360" w:lineRule="auto"/>
              <w:rPr>
                <w:color w:val="000000"/>
                <w:sz w:val="16"/>
                <w:szCs w:val="16"/>
              </w:rPr>
            </w:pPr>
            <w:r w:rsidRPr="003275F5">
              <w:rPr>
                <w:color w:val="000000"/>
                <w:sz w:val="16"/>
                <w:szCs w:val="16"/>
              </w:rPr>
              <w:t>-0.141***</w:t>
            </w:r>
          </w:p>
        </w:tc>
        <w:tc>
          <w:tcPr>
            <w:tcW w:w="992" w:type="dxa"/>
            <w:tcBorders>
              <w:top w:val="nil"/>
              <w:left w:val="single" w:sz="4" w:space="0" w:color="auto"/>
              <w:bottom w:val="nil"/>
              <w:right w:val="single" w:sz="4" w:space="0" w:color="auto"/>
            </w:tcBorders>
            <w:shd w:val="clear" w:color="auto" w:fill="auto"/>
            <w:noWrap/>
            <w:vAlign w:val="bottom"/>
            <w:hideMark/>
          </w:tcPr>
          <w:p w14:paraId="5CCD12B8" w14:textId="5538EEBA" w:rsidR="008D3B87" w:rsidRPr="003275F5" w:rsidRDefault="008D3B87" w:rsidP="003275F5">
            <w:pPr>
              <w:spacing w:line="360" w:lineRule="auto"/>
              <w:rPr>
                <w:color w:val="000000"/>
                <w:sz w:val="16"/>
                <w:szCs w:val="16"/>
              </w:rPr>
            </w:pPr>
            <w:r w:rsidRPr="003275F5">
              <w:rPr>
                <w:color w:val="000000"/>
                <w:sz w:val="16"/>
                <w:szCs w:val="16"/>
              </w:rPr>
              <w:t>-0.078**</w:t>
            </w:r>
          </w:p>
        </w:tc>
        <w:tc>
          <w:tcPr>
            <w:tcW w:w="992" w:type="dxa"/>
            <w:tcBorders>
              <w:top w:val="nil"/>
              <w:left w:val="nil"/>
              <w:bottom w:val="nil"/>
              <w:right w:val="nil"/>
            </w:tcBorders>
            <w:shd w:val="clear" w:color="auto" w:fill="auto"/>
            <w:noWrap/>
            <w:vAlign w:val="bottom"/>
            <w:hideMark/>
          </w:tcPr>
          <w:p w14:paraId="42540179" w14:textId="5A467EAF" w:rsidR="008D3B87" w:rsidRPr="003275F5" w:rsidRDefault="008D3B87" w:rsidP="003275F5">
            <w:pPr>
              <w:spacing w:line="360" w:lineRule="auto"/>
              <w:rPr>
                <w:color w:val="000000"/>
                <w:sz w:val="16"/>
                <w:szCs w:val="16"/>
              </w:rPr>
            </w:pPr>
            <w:r w:rsidRPr="003275F5">
              <w:rPr>
                <w:color w:val="000000"/>
                <w:sz w:val="16"/>
                <w:szCs w:val="16"/>
              </w:rPr>
              <w:t>-0.078**</w:t>
            </w:r>
          </w:p>
        </w:tc>
        <w:tc>
          <w:tcPr>
            <w:tcW w:w="993" w:type="dxa"/>
            <w:tcBorders>
              <w:top w:val="nil"/>
              <w:left w:val="single" w:sz="4" w:space="0" w:color="auto"/>
              <w:bottom w:val="nil"/>
              <w:right w:val="single" w:sz="4" w:space="0" w:color="auto"/>
            </w:tcBorders>
            <w:shd w:val="clear" w:color="auto" w:fill="auto"/>
            <w:noWrap/>
            <w:vAlign w:val="bottom"/>
            <w:hideMark/>
          </w:tcPr>
          <w:p w14:paraId="2BC956A0" w14:textId="110655BE" w:rsidR="008D3B87" w:rsidRPr="003275F5" w:rsidRDefault="008D3B87" w:rsidP="003275F5">
            <w:pPr>
              <w:spacing w:line="360" w:lineRule="auto"/>
              <w:rPr>
                <w:color w:val="000000"/>
                <w:sz w:val="16"/>
                <w:szCs w:val="16"/>
              </w:rPr>
            </w:pPr>
            <w:r w:rsidRPr="003275F5">
              <w:rPr>
                <w:color w:val="000000"/>
                <w:sz w:val="16"/>
                <w:szCs w:val="16"/>
              </w:rPr>
              <w:t>-0.09**</w:t>
            </w:r>
          </w:p>
        </w:tc>
        <w:tc>
          <w:tcPr>
            <w:tcW w:w="992" w:type="dxa"/>
            <w:tcBorders>
              <w:top w:val="nil"/>
              <w:left w:val="nil"/>
              <w:bottom w:val="nil"/>
              <w:right w:val="nil"/>
            </w:tcBorders>
            <w:shd w:val="clear" w:color="auto" w:fill="auto"/>
            <w:noWrap/>
            <w:vAlign w:val="bottom"/>
            <w:hideMark/>
          </w:tcPr>
          <w:p w14:paraId="660CFF88" w14:textId="32CAB949" w:rsidR="008D3B87" w:rsidRPr="003275F5" w:rsidRDefault="008D3B87" w:rsidP="003275F5">
            <w:pPr>
              <w:spacing w:line="360" w:lineRule="auto"/>
              <w:rPr>
                <w:color w:val="000000"/>
                <w:sz w:val="16"/>
                <w:szCs w:val="16"/>
              </w:rPr>
            </w:pPr>
            <w:r w:rsidRPr="003275F5">
              <w:rPr>
                <w:color w:val="000000"/>
                <w:sz w:val="16"/>
                <w:szCs w:val="16"/>
              </w:rPr>
              <w:t>-0.15</w:t>
            </w:r>
            <w:r w:rsidR="003275F5" w:rsidRPr="003275F5">
              <w:rPr>
                <w:color w:val="000000"/>
                <w:sz w:val="16"/>
                <w:szCs w:val="16"/>
              </w:rPr>
              <w:t>3</w:t>
            </w:r>
            <w:r w:rsidRPr="003275F5">
              <w:rPr>
                <w:color w:val="000000"/>
                <w:sz w:val="16"/>
                <w:szCs w:val="16"/>
              </w:rPr>
              <w:t>***</w:t>
            </w:r>
          </w:p>
        </w:tc>
        <w:tc>
          <w:tcPr>
            <w:tcW w:w="992" w:type="dxa"/>
            <w:tcBorders>
              <w:top w:val="nil"/>
              <w:left w:val="single" w:sz="4" w:space="0" w:color="auto"/>
              <w:bottom w:val="nil"/>
              <w:right w:val="single" w:sz="4" w:space="0" w:color="auto"/>
            </w:tcBorders>
            <w:shd w:val="clear" w:color="auto" w:fill="auto"/>
            <w:noWrap/>
            <w:vAlign w:val="bottom"/>
            <w:hideMark/>
          </w:tcPr>
          <w:p w14:paraId="1BB3E238" w14:textId="673D9905" w:rsidR="008D3B87" w:rsidRPr="003275F5" w:rsidRDefault="008D3B87" w:rsidP="003275F5">
            <w:pPr>
              <w:spacing w:line="360" w:lineRule="auto"/>
              <w:rPr>
                <w:color w:val="000000"/>
                <w:sz w:val="16"/>
                <w:szCs w:val="16"/>
              </w:rPr>
            </w:pPr>
            <w:r w:rsidRPr="003275F5">
              <w:rPr>
                <w:color w:val="000000"/>
                <w:sz w:val="16"/>
                <w:szCs w:val="16"/>
              </w:rPr>
              <w:t>-0.099***</w:t>
            </w:r>
          </w:p>
        </w:tc>
        <w:tc>
          <w:tcPr>
            <w:tcW w:w="946" w:type="dxa"/>
            <w:tcBorders>
              <w:top w:val="nil"/>
              <w:left w:val="nil"/>
              <w:bottom w:val="nil"/>
              <w:right w:val="nil"/>
            </w:tcBorders>
            <w:shd w:val="clear" w:color="auto" w:fill="auto"/>
            <w:noWrap/>
            <w:vAlign w:val="bottom"/>
            <w:hideMark/>
          </w:tcPr>
          <w:p w14:paraId="5EFA41B4" w14:textId="0C541488" w:rsidR="008D3B87" w:rsidRPr="003275F5" w:rsidRDefault="008D3B87" w:rsidP="003275F5">
            <w:pPr>
              <w:spacing w:line="360" w:lineRule="auto"/>
              <w:jc w:val="center"/>
              <w:rPr>
                <w:color w:val="000000"/>
                <w:sz w:val="16"/>
                <w:szCs w:val="16"/>
              </w:rPr>
            </w:pPr>
            <w:r w:rsidRPr="003275F5">
              <w:rPr>
                <w:color w:val="000000"/>
                <w:sz w:val="16"/>
                <w:szCs w:val="16"/>
              </w:rPr>
              <w:t>-0.</w:t>
            </w:r>
            <w:r w:rsidR="003275F5" w:rsidRPr="003275F5">
              <w:rPr>
                <w:color w:val="000000"/>
                <w:sz w:val="16"/>
                <w:szCs w:val="16"/>
              </w:rPr>
              <w:t>1</w:t>
            </w:r>
            <w:r w:rsidRPr="003275F5">
              <w:rPr>
                <w:color w:val="000000"/>
                <w:sz w:val="16"/>
                <w:szCs w:val="16"/>
              </w:rPr>
              <w:t>***</w:t>
            </w:r>
          </w:p>
        </w:tc>
      </w:tr>
      <w:tr w:rsidR="003275F5" w:rsidRPr="003275F5" w14:paraId="5FB9D3F6"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370B6594"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4B44AFB0" w14:textId="28531EC7" w:rsidR="008D3B87" w:rsidRPr="003275F5" w:rsidRDefault="008D3B87" w:rsidP="003275F5">
            <w:pPr>
              <w:spacing w:line="360" w:lineRule="auto"/>
              <w:rPr>
                <w:color w:val="000000"/>
                <w:sz w:val="16"/>
                <w:szCs w:val="16"/>
              </w:rPr>
            </w:pPr>
            <w:r w:rsidRPr="003275F5">
              <w:rPr>
                <w:color w:val="000000"/>
                <w:sz w:val="16"/>
                <w:szCs w:val="16"/>
              </w:rPr>
              <w:t>(0.028)</w:t>
            </w:r>
          </w:p>
        </w:tc>
        <w:tc>
          <w:tcPr>
            <w:tcW w:w="992" w:type="dxa"/>
            <w:tcBorders>
              <w:top w:val="nil"/>
              <w:left w:val="nil"/>
              <w:bottom w:val="nil"/>
              <w:right w:val="nil"/>
            </w:tcBorders>
            <w:shd w:val="clear" w:color="auto" w:fill="auto"/>
            <w:noWrap/>
            <w:vAlign w:val="bottom"/>
            <w:hideMark/>
          </w:tcPr>
          <w:p w14:paraId="2514D35F" w14:textId="03665BB7" w:rsidR="008D3B87" w:rsidRPr="003275F5" w:rsidRDefault="008D3B87" w:rsidP="003275F5">
            <w:pPr>
              <w:spacing w:line="360" w:lineRule="auto"/>
              <w:rPr>
                <w:color w:val="000000"/>
                <w:sz w:val="16"/>
                <w:szCs w:val="16"/>
              </w:rPr>
            </w:pPr>
            <w:r w:rsidRPr="003275F5">
              <w:rPr>
                <w:color w:val="000000"/>
                <w:sz w:val="16"/>
                <w:szCs w:val="16"/>
              </w:rPr>
              <w:t>(0.027)</w:t>
            </w:r>
          </w:p>
        </w:tc>
        <w:tc>
          <w:tcPr>
            <w:tcW w:w="992" w:type="dxa"/>
            <w:tcBorders>
              <w:top w:val="nil"/>
              <w:left w:val="single" w:sz="4" w:space="0" w:color="auto"/>
              <w:bottom w:val="nil"/>
              <w:right w:val="single" w:sz="4" w:space="0" w:color="auto"/>
            </w:tcBorders>
            <w:shd w:val="clear" w:color="auto" w:fill="auto"/>
            <w:noWrap/>
            <w:vAlign w:val="bottom"/>
            <w:hideMark/>
          </w:tcPr>
          <w:p w14:paraId="2AFDB496" w14:textId="042B3E66" w:rsidR="008D3B87" w:rsidRPr="003275F5" w:rsidRDefault="008D3B87" w:rsidP="003275F5">
            <w:pPr>
              <w:spacing w:line="360" w:lineRule="auto"/>
              <w:rPr>
                <w:color w:val="000000"/>
                <w:sz w:val="16"/>
                <w:szCs w:val="16"/>
              </w:rPr>
            </w:pPr>
            <w:r w:rsidRPr="003275F5">
              <w:rPr>
                <w:color w:val="000000"/>
                <w:sz w:val="16"/>
                <w:szCs w:val="16"/>
              </w:rPr>
              <w:t>(0.028)</w:t>
            </w:r>
          </w:p>
        </w:tc>
        <w:tc>
          <w:tcPr>
            <w:tcW w:w="992" w:type="dxa"/>
            <w:tcBorders>
              <w:top w:val="nil"/>
              <w:left w:val="nil"/>
              <w:bottom w:val="nil"/>
              <w:right w:val="nil"/>
            </w:tcBorders>
            <w:shd w:val="clear" w:color="auto" w:fill="auto"/>
            <w:noWrap/>
            <w:vAlign w:val="bottom"/>
            <w:hideMark/>
          </w:tcPr>
          <w:p w14:paraId="6205A67F" w14:textId="5D76F390" w:rsidR="008D3B87" w:rsidRPr="003275F5" w:rsidRDefault="008D3B87" w:rsidP="003275F5">
            <w:pPr>
              <w:spacing w:line="360" w:lineRule="auto"/>
              <w:rPr>
                <w:color w:val="000000"/>
                <w:sz w:val="16"/>
                <w:szCs w:val="16"/>
              </w:rPr>
            </w:pPr>
            <w:r w:rsidRPr="003275F5">
              <w:rPr>
                <w:color w:val="000000"/>
                <w:sz w:val="16"/>
                <w:szCs w:val="16"/>
              </w:rPr>
              <w:t>(0.028)</w:t>
            </w:r>
          </w:p>
        </w:tc>
        <w:tc>
          <w:tcPr>
            <w:tcW w:w="993" w:type="dxa"/>
            <w:tcBorders>
              <w:top w:val="nil"/>
              <w:left w:val="single" w:sz="4" w:space="0" w:color="auto"/>
              <w:bottom w:val="nil"/>
              <w:right w:val="single" w:sz="4" w:space="0" w:color="auto"/>
            </w:tcBorders>
            <w:shd w:val="clear" w:color="auto" w:fill="auto"/>
            <w:noWrap/>
            <w:vAlign w:val="bottom"/>
            <w:hideMark/>
          </w:tcPr>
          <w:p w14:paraId="0DD14555" w14:textId="3B14033C" w:rsidR="008D3B87" w:rsidRPr="003275F5" w:rsidRDefault="008D3B87" w:rsidP="003275F5">
            <w:pPr>
              <w:spacing w:line="360" w:lineRule="auto"/>
              <w:rPr>
                <w:color w:val="000000"/>
                <w:sz w:val="16"/>
                <w:szCs w:val="16"/>
              </w:rPr>
            </w:pPr>
            <w:r w:rsidRPr="003275F5">
              <w:rPr>
                <w:color w:val="000000"/>
                <w:sz w:val="16"/>
                <w:szCs w:val="16"/>
              </w:rPr>
              <w:t>(0.027)</w:t>
            </w:r>
          </w:p>
        </w:tc>
        <w:tc>
          <w:tcPr>
            <w:tcW w:w="992" w:type="dxa"/>
            <w:tcBorders>
              <w:top w:val="nil"/>
              <w:left w:val="nil"/>
              <w:bottom w:val="nil"/>
              <w:right w:val="nil"/>
            </w:tcBorders>
            <w:shd w:val="clear" w:color="auto" w:fill="auto"/>
            <w:noWrap/>
            <w:vAlign w:val="bottom"/>
            <w:hideMark/>
          </w:tcPr>
          <w:p w14:paraId="305D96A3" w14:textId="2632E79C" w:rsidR="008D3B87" w:rsidRPr="003275F5" w:rsidRDefault="008D3B87" w:rsidP="003275F5">
            <w:pPr>
              <w:spacing w:line="360" w:lineRule="auto"/>
              <w:rPr>
                <w:color w:val="000000"/>
                <w:sz w:val="16"/>
                <w:szCs w:val="16"/>
              </w:rPr>
            </w:pPr>
            <w:r w:rsidRPr="003275F5">
              <w:rPr>
                <w:color w:val="000000"/>
                <w:sz w:val="16"/>
                <w:szCs w:val="16"/>
              </w:rPr>
              <w:t>(0.026)</w:t>
            </w:r>
          </w:p>
        </w:tc>
        <w:tc>
          <w:tcPr>
            <w:tcW w:w="992" w:type="dxa"/>
            <w:tcBorders>
              <w:top w:val="nil"/>
              <w:left w:val="single" w:sz="4" w:space="0" w:color="auto"/>
              <w:bottom w:val="nil"/>
              <w:right w:val="single" w:sz="4" w:space="0" w:color="auto"/>
            </w:tcBorders>
            <w:shd w:val="clear" w:color="auto" w:fill="auto"/>
            <w:noWrap/>
            <w:vAlign w:val="bottom"/>
            <w:hideMark/>
          </w:tcPr>
          <w:p w14:paraId="1168AD01" w14:textId="41244AFB" w:rsidR="008D3B87" w:rsidRPr="003275F5" w:rsidRDefault="008D3B87" w:rsidP="003275F5">
            <w:pPr>
              <w:spacing w:line="360" w:lineRule="auto"/>
              <w:rPr>
                <w:color w:val="000000"/>
                <w:sz w:val="16"/>
                <w:szCs w:val="16"/>
              </w:rPr>
            </w:pPr>
            <w:r w:rsidRPr="003275F5">
              <w:rPr>
                <w:color w:val="000000"/>
                <w:sz w:val="16"/>
                <w:szCs w:val="16"/>
              </w:rPr>
              <w:t>(0.027)</w:t>
            </w:r>
          </w:p>
        </w:tc>
        <w:tc>
          <w:tcPr>
            <w:tcW w:w="946" w:type="dxa"/>
            <w:tcBorders>
              <w:top w:val="nil"/>
              <w:left w:val="nil"/>
              <w:bottom w:val="nil"/>
              <w:right w:val="nil"/>
            </w:tcBorders>
            <w:shd w:val="clear" w:color="auto" w:fill="auto"/>
            <w:noWrap/>
            <w:vAlign w:val="bottom"/>
            <w:hideMark/>
          </w:tcPr>
          <w:p w14:paraId="77C1C545" w14:textId="10A45357" w:rsidR="008D3B87" w:rsidRPr="003275F5" w:rsidRDefault="008D3B87" w:rsidP="003275F5">
            <w:pPr>
              <w:spacing w:line="360" w:lineRule="auto"/>
              <w:jc w:val="center"/>
              <w:rPr>
                <w:color w:val="000000"/>
                <w:sz w:val="16"/>
                <w:szCs w:val="16"/>
              </w:rPr>
            </w:pPr>
            <w:r w:rsidRPr="003275F5">
              <w:rPr>
                <w:color w:val="000000"/>
                <w:sz w:val="16"/>
                <w:szCs w:val="16"/>
              </w:rPr>
              <w:t>(0.027)</w:t>
            </w:r>
          </w:p>
        </w:tc>
      </w:tr>
      <w:tr w:rsidR="003275F5" w:rsidRPr="003275F5" w14:paraId="42403F5D"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770573C8" w14:textId="77777777" w:rsidR="008D3B87" w:rsidRPr="003275F5" w:rsidRDefault="008D3B87" w:rsidP="003275F5">
            <w:pPr>
              <w:spacing w:line="360" w:lineRule="auto"/>
              <w:rPr>
                <w:color w:val="000000"/>
                <w:sz w:val="16"/>
                <w:szCs w:val="16"/>
              </w:rPr>
            </w:pPr>
            <w:r w:rsidRPr="003275F5">
              <w:rPr>
                <w:color w:val="000000"/>
                <w:sz w:val="16"/>
                <w:szCs w:val="16"/>
              </w:rPr>
              <w:t>Social Capital</w:t>
            </w:r>
          </w:p>
        </w:tc>
        <w:tc>
          <w:tcPr>
            <w:tcW w:w="993" w:type="dxa"/>
            <w:tcBorders>
              <w:top w:val="nil"/>
              <w:left w:val="nil"/>
              <w:bottom w:val="nil"/>
              <w:right w:val="single" w:sz="4" w:space="0" w:color="auto"/>
            </w:tcBorders>
            <w:shd w:val="clear" w:color="auto" w:fill="auto"/>
            <w:noWrap/>
            <w:vAlign w:val="bottom"/>
            <w:hideMark/>
          </w:tcPr>
          <w:p w14:paraId="2737C3AF" w14:textId="17D07BBB" w:rsidR="008D3B87" w:rsidRPr="003275F5" w:rsidRDefault="008D3B87" w:rsidP="003275F5">
            <w:pPr>
              <w:spacing w:line="360" w:lineRule="auto"/>
              <w:rPr>
                <w:color w:val="000000"/>
                <w:sz w:val="16"/>
                <w:szCs w:val="16"/>
              </w:rPr>
            </w:pPr>
            <w:r w:rsidRPr="003275F5">
              <w:rPr>
                <w:color w:val="000000"/>
                <w:sz w:val="16"/>
                <w:szCs w:val="16"/>
              </w:rPr>
              <w:t>1.285***</w:t>
            </w:r>
          </w:p>
        </w:tc>
        <w:tc>
          <w:tcPr>
            <w:tcW w:w="992" w:type="dxa"/>
            <w:tcBorders>
              <w:top w:val="nil"/>
              <w:left w:val="nil"/>
              <w:bottom w:val="nil"/>
              <w:right w:val="nil"/>
            </w:tcBorders>
            <w:shd w:val="clear" w:color="auto" w:fill="auto"/>
            <w:noWrap/>
            <w:vAlign w:val="bottom"/>
            <w:hideMark/>
          </w:tcPr>
          <w:p w14:paraId="215AC600" w14:textId="08D92392" w:rsidR="008D3B87" w:rsidRPr="003275F5" w:rsidRDefault="008D3B87" w:rsidP="003275F5">
            <w:pPr>
              <w:spacing w:line="360" w:lineRule="auto"/>
              <w:rPr>
                <w:color w:val="000000"/>
                <w:sz w:val="16"/>
                <w:szCs w:val="16"/>
              </w:rPr>
            </w:pPr>
            <w:r w:rsidRPr="003275F5">
              <w:rPr>
                <w:color w:val="000000"/>
                <w:sz w:val="16"/>
                <w:szCs w:val="16"/>
              </w:rPr>
              <w:t>0.546***</w:t>
            </w:r>
          </w:p>
        </w:tc>
        <w:tc>
          <w:tcPr>
            <w:tcW w:w="992" w:type="dxa"/>
            <w:tcBorders>
              <w:top w:val="nil"/>
              <w:left w:val="single" w:sz="4" w:space="0" w:color="auto"/>
              <w:bottom w:val="nil"/>
              <w:right w:val="single" w:sz="4" w:space="0" w:color="auto"/>
            </w:tcBorders>
            <w:shd w:val="clear" w:color="auto" w:fill="auto"/>
            <w:noWrap/>
            <w:vAlign w:val="bottom"/>
            <w:hideMark/>
          </w:tcPr>
          <w:p w14:paraId="326AB508" w14:textId="0A0586F4" w:rsidR="008D3B87" w:rsidRPr="003275F5" w:rsidRDefault="008D3B87" w:rsidP="003275F5">
            <w:pPr>
              <w:spacing w:line="360" w:lineRule="auto"/>
              <w:rPr>
                <w:color w:val="000000"/>
                <w:sz w:val="16"/>
                <w:szCs w:val="16"/>
              </w:rPr>
            </w:pPr>
            <w:r w:rsidRPr="003275F5">
              <w:rPr>
                <w:color w:val="000000"/>
                <w:sz w:val="16"/>
                <w:szCs w:val="16"/>
              </w:rPr>
              <w:t>3.305***</w:t>
            </w:r>
          </w:p>
        </w:tc>
        <w:tc>
          <w:tcPr>
            <w:tcW w:w="992" w:type="dxa"/>
            <w:tcBorders>
              <w:top w:val="nil"/>
              <w:left w:val="nil"/>
              <w:bottom w:val="nil"/>
              <w:right w:val="nil"/>
            </w:tcBorders>
            <w:shd w:val="clear" w:color="auto" w:fill="auto"/>
            <w:noWrap/>
            <w:vAlign w:val="bottom"/>
            <w:hideMark/>
          </w:tcPr>
          <w:p w14:paraId="42AFD53D" w14:textId="1B5B1005" w:rsidR="008D3B87" w:rsidRPr="003275F5" w:rsidRDefault="008D3B87" w:rsidP="003275F5">
            <w:pPr>
              <w:spacing w:line="360" w:lineRule="auto"/>
              <w:rPr>
                <w:color w:val="000000"/>
                <w:sz w:val="16"/>
                <w:szCs w:val="16"/>
              </w:rPr>
            </w:pPr>
            <w:r w:rsidRPr="003275F5">
              <w:rPr>
                <w:color w:val="000000"/>
                <w:sz w:val="16"/>
                <w:szCs w:val="16"/>
              </w:rPr>
              <w:t>3.71***</w:t>
            </w:r>
          </w:p>
        </w:tc>
        <w:tc>
          <w:tcPr>
            <w:tcW w:w="993" w:type="dxa"/>
            <w:tcBorders>
              <w:top w:val="nil"/>
              <w:left w:val="single" w:sz="4" w:space="0" w:color="auto"/>
              <w:bottom w:val="nil"/>
              <w:right w:val="single" w:sz="4" w:space="0" w:color="auto"/>
            </w:tcBorders>
            <w:shd w:val="clear" w:color="auto" w:fill="auto"/>
            <w:noWrap/>
            <w:vAlign w:val="bottom"/>
            <w:hideMark/>
          </w:tcPr>
          <w:p w14:paraId="6E945D20" w14:textId="04C69353" w:rsidR="008D3B87" w:rsidRPr="003275F5" w:rsidRDefault="008D3B87" w:rsidP="003275F5">
            <w:pPr>
              <w:spacing w:line="360" w:lineRule="auto"/>
              <w:rPr>
                <w:color w:val="000000"/>
                <w:sz w:val="16"/>
                <w:szCs w:val="16"/>
              </w:rPr>
            </w:pPr>
            <w:r w:rsidRPr="003275F5">
              <w:rPr>
                <w:color w:val="000000"/>
                <w:sz w:val="16"/>
                <w:szCs w:val="16"/>
              </w:rPr>
              <w:t>0.976***</w:t>
            </w:r>
          </w:p>
        </w:tc>
        <w:tc>
          <w:tcPr>
            <w:tcW w:w="992" w:type="dxa"/>
            <w:tcBorders>
              <w:top w:val="nil"/>
              <w:left w:val="nil"/>
              <w:bottom w:val="nil"/>
              <w:right w:val="nil"/>
            </w:tcBorders>
            <w:shd w:val="clear" w:color="auto" w:fill="auto"/>
            <w:noWrap/>
            <w:vAlign w:val="bottom"/>
            <w:hideMark/>
          </w:tcPr>
          <w:p w14:paraId="4CC577E8" w14:textId="590A1CD6" w:rsidR="008D3B87" w:rsidRPr="003275F5" w:rsidRDefault="008D3B87" w:rsidP="003275F5">
            <w:pPr>
              <w:spacing w:line="360" w:lineRule="auto"/>
              <w:rPr>
                <w:color w:val="000000"/>
                <w:sz w:val="16"/>
                <w:szCs w:val="16"/>
              </w:rPr>
            </w:pPr>
            <w:r w:rsidRPr="003275F5">
              <w:rPr>
                <w:color w:val="000000"/>
                <w:sz w:val="16"/>
                <w:szCs w:val="16"/>
              </w:rPr>
              <w:t>0.</w:t>
            </w:r>
            <w:r w:rsidR="003275F5" w:rsidRPr="003275F5">
              <w:rPr>
                <w:color w:val="000000"/>
                <w:sz w:val="16"/>
                <w:szCs w:val="16"/>
              </w:rPr>
              <w:t>7</w:t>
            </w:r>
            <w:r w:rsidRPr="003275F5">
              <w:rPr>
                <w:color w:val="000000"/>
                <w:sz w:val="16"/>
                <w:szCs w:val="16"/>
              </w:rPr>
              <w:t>***</w:t>
            </w:r>
          </w:p>
        </w:tc>
        <w:tc>
          <w:tcPr>
            <w:tcW w:w="992" w:type="dxa"/>
            <w:tcBorders>
              <w:top w:val="nil"/>
              <w:left w:val="single" w:sz="4" w:space="0" w:color="auto"/>
              <w:bottom w:val="nil"/>
              <w:right w:val="single" w:sz="4" w:space="0" w:color="auto"/>
            </w:tcBorders>
            <w:shd w:val="clear" w:color="auto" w:fill="auto"/>
            <w:noWrap/>
            <w:vAlign w:val="bottom"/>
            <w:hideMark/>
          </w:tcPr>
          <w:p w14:paraId="4E95CCAE" w14:textId="285D43D2" w:rsidR="008D3B87" w:rsidRPr="003275F5" w:rsidRDefault="008D3B87" w:rsidP="003275F5">
            <w:pPr>
              <w:spacing w:line="360" w:lineRule="auto"/>
              <w:rPr>
                <w:color w:val="000000"/>
                <w:sz w:val="16"/>
                <w:szCs w:val="16"/>
              </w:rPr>
            </w:pPr>
            <w:r w:rsidRPr="003275F5">
              <w:rPr>
                <w:color w:val="000000"/>
                <w:sz w:val="16"/>
                <w:szCs w:val="16"/>
              </w:rPr>
              <w:t>0.818***</w:t>
            </w:r>
          </w:p>
        </w:tc>
        <w:tc>
          <w:tcPr>
            <w:tcW w:w="946" w:type="dxa"/>
            <w:tcBorders>
              <w:top w:val="nil"/>
              <w:left w:val="nil"/>
              <w:bottom w:val="nil"/>
              <w:right w:val="nil"/>
            </w:tcBorders>
            <w:shd w:val="clear" w:color="auto" w:fill="auto"/>
            <w:noWrap/>
            <w:vAlign w:val="bottom"/>
            <w:hideMark/>
          </w:tcPr>
          <w:p w14:paraId="63DA2166" w14:textId="0B1DF159" w:rsidR="008D3B87" w:rsidRPr="003275F5" w:rsidRDefault="008D3B87" w:rsidP="003275F5">
            <w:pPr>
              <w:spacing w:line="360" w:lineRule="auto"/>
              <w:jc w:val="center"/>
              <w:rPr>
                <w:color w:val="000000"/>
                <w:sz w:val="16"/>
                <w:szCs w:val="16"/>
              </w:rPr>
            </w:pPr>
            <w:r w:rsidRPr="003275F5">
              <w:rPr>
                <w:color w:val="000000"/>
                <w:sz w:val="16"/>
                <w:szCs w:val="16"/>
              </w:rPr>
              <w:t>0.017</w:t>
            </w:r>
          </w:p>
        </w:tc>
      </w:tr>
      <w:tr w:rsidR="003275F5" w:rsidRPr="003275F5" w14:paraId="5A6CC557"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35CBAF8C"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21A62C0" w14:textId="6F4EF9A2" w:rsidR="008D3B87" w:rsidRPr="003275F5" w:rsidRDefault="008D3B87" w:rsidP="003275F5">
            <w:pPr>
              <w:spacing w:line="360" w:lineRule="auto"/>
              <w:rPr>
                <w:color w:val="000000"/>
                <w:sz w:val="16"/>
                <w:szCs w:val="16"/>
              </w:rPr>
            </w:pPr>
            <w:r w:rsidRPr="003275F5">
              <w:rPr>
                <w:color w:val="000000"/>
                <w:sz w:val="16"/>
                <w:szCs w:val="16"/>
              </w:rPr>
              <w:t>(0.076)</w:t>
            </w:r>
          </w:p>
        </w:tc>
        <w:tc>
          <w:tcPr>
            <w:tcW w:w="992" w:type="dxa"/>
            <w:tcBorders>
              <w:top w:val="nil"/>
              <w:left w:val="nil"/>
              <w:bottom w:val="nil"/>
              <w:right w:val="nil"/>
            </w:tcBorders>
            <w:shd w:val="clear" w:color="auto" w:fill="auto"/>
            <w:noWrap/>
            <w:vAlign w:val="bottom"/>
            <w:hideMark/>
          </w:tcPr>
          <w:p w14:paraId="294B583D" w14:textId="0D365256" w:rsidR="008D3B87" w:rsidRPr="003275F5" w:rsidRDefault="008D3B87" w:rsidP="003275F5">
            <w:pPr>
              <w:spacing w:line="360" w:lineRule="auto"/>
              <w:rPr>
                <w:color w:val="000000"/>
                <w:sz w:val="16"/>
                <w:szCs w:val="16"/>
              </w:rPr>
            </w:pPr>
            <w:r w:rsidRPr="003275F5">
              <w:rPr>
                <w:color w:val="000000"/>
                <w:sz w:val="16"/>
                <w:szCs w:val="16"/>
              </w:rPr>
              <w:t>(0.075)</w:t>
            </w:r>
          </w:p>
        </w:tc>
        <w:tc>
          <w:tcPr>
            <w:tcW w:w="992" w:type="dxa"/>
            <w:tcBorders>
              <w:top w:val="nil"/>
              <w:left w:val="single" w:sz="4" w:space="0" w:color="auto"/>
              <w:bottom w:val="nil"/>
              <w:right w:val="single" w:sz="4" w:space="0" w:color="auto"/>
            </w:tcBorders>
            <w:shd w:val="clear" w:color="auto" w:fill="auto"/>
            <w:noWrap/>
            <w:vAlign w:val="bottom"/>
            <w:hideMark/>
          </w:tcPr>
          <w:p w14:paraId="4A84D2A2" w14:textId="0EF18439" w:rsidR="008D3B87" w:rsidRPr="003275F5" w:rsidRDefault="008D3B87" w:rsidP="003275F5">
            <w:pPr>
              <w:spacing w:line="360" w:lineRule="auto"/>
              <w:rPr>
                <w:color w:val="000000"/>
                <w:sz w:val="16"/>
                <w:szCs w:val="16"/>
              </w:rPr>
            </w:pPr>
            <w:r w:rsidRPr="003275F5">
              <w:rPr>
                <w:color w:val="000000"/>
                <w:sz w:val="16"/>
                <w:szCs w:val="16"/>
              </w:rPr>
              <w:t>(0.405)</w:t>
            </w:r>
          </w:p>
        </w:tc>
        <w:tc>
          <w:tcPr>
            <w:tcW w:w="992" w:type="dxa"/>
            <w:tcBorders>
              <w:top w:val="nil"/>
              <w:left w:val="nil"/>
              <w:bottom w:val="nil"/>
              <w:right w:val="nil"/>
            </w:tcBorders>
            <w:shd w:val="clear" w:color="auto" w:fill="auto"/>
            <w:noWrap/>
            <w:vAlign w:val="bottom"/>
            <w:hideMark/>
          </w:tcPr>
          <w:p w14:paraId="64916CB6" w14:textId="1FBA3788" w:rsidR="008D3B87" w:rsidRPr="003275F5" w:rsidRDefault="008D3B87" w:rsidP="003275F5">
            <w:pPr>
              <w:spacing w:line="360" w:lineRule="auto"/>
              <w:rPr>
                <w:color w:val="000000"/>
                <w:sz w:val="16"/>
                <w:szCs w:val="16"/>
              </w:rPr>
            </w:pPr>
            <w:r w:rsidRPr="003275F5">
              <w:rPr>
                <w:color w:val="000000"/>
                <w:sz w:val="16"/>
                <w:szCs w:val="16"/>
              </w:rPr>
              <w:t>(0.45)</w:t>
            </w:r>
          </w:p>
        </w:tc>
        <w:tc>
          <w:tcPr>
            <w:tcW w:w="993" w:type="dxa"/>
            <w:tcBorders>
              <w:top w:val="nil"/>
              <w:left w:val="single" w:sz="4" w:space="0" w:color="auto"/>
              <w:bottom w:val="nil"/>
              <w:right w:val="single" w:sz="4" w:space="0" w:color="auto"/>
            </w:tcBorders>
            <w:shd w:val="clear" w:color="auto" w:fill="auto"/>
            <w:noWrap/>
            <w:vAlign w:val="bottom"/>
            <w:hideMark/>
          </w:tcPr>
          <w:p w14:paraId="3A04767B" w14:textId="72CC7F0B" w:rsidR="008D3B87" w:rsidRPr="003275F5" w:rsidRDefault="008D3B87" w:rsidP="003275F5">
            <w:pPr>
              <w:spacing w:line="360" w:lineRule="auto"/>
              <w:rPr>
                <w:color w:val="000000"/>
                <w:sz w:val="16"/>
                <w:szCs w:val="16"/>
              </w:rPr>
            </w:pPr>
            <w:r w:rsidRPr="003275F5">
              <w:rPr>
                <w:color w:val="000000"/>
                <w:sz w:val="16"/>
                <w:szCs w:val="16"/>
              </w:rPr>
              <w:t>(0.059)</w:t>
            </w:r>
          </w:p>
        </w:tc>
        <w:tc>
          <w:tcPr>
            <w:tcW w:w="992" w:type="dxa"/>
            <w:tcBorders>
              <w:top w:val="nil"/>
              <w:left w:val="nil"/>
              <w:bottom w:val="nil"/>
              <w:right w:val="nil"/>
            </w:tcBorders>
            <w:shd w:val="clear" w:color="auto" w:fill="auto"/>
            <w:noWrap/>
            <w:vAlign w:val="bottom"/>
            <w:hideMark/>
          </w:tcPr>
          <w:p w14:paraId="584229E5" w14:textId="740113D5" w:rsidR="008D3B87" w:rsidRPr="003275F5" w:rsidRDefault="008D3B87" w:rsidP="003275F5">
            <w:pPr>
              <w:spacing w:line="360" w:lineRule="auto"/>
              <w:rPr>
                <w:color w:val="000000"/>
                <w:sz w:val="16"/>
                <w:szCs w:val="16"/>
              </w:rPr>
            </w:pPr>
            <w:r w:rsidRPr="003275F5">
              <w:rPr>
                <w:color w:val="000000"/>
                <w:sz w:val="16"/>
                <w:szCs w:val="16"/>
              </w:rPr>
              <w:t>(0.052)</w:t>
            </w:r>
          </w:p>
        </w:tc>
        <w:tc>
          <w:tcPr>
            <w:tcW w:w="992" w:type="dxa"/>
            <w:tcBorders>
              <w:top w:val="nil"/>
              <w:left w:val="single" w:sz="4" w:space="0" w:color="auto"/>
              <w:bottom w:val="nil"/>
              <w:right w:val="single" w:sz="4" w:space="0" w:color="auto"/>
            </w:tcBorders>
            <w:shd w:val="clear" w:color="auto" w:fill="auto"/>
            <w:noWrap/>
            <w:vAlign w:val="bottom"/>
            <w:hideMark/>
          </w:tcPr>
          <w:p w14:paraId="7D4E0E87" w14:textId="1021FF56" w:rsidR="008D3B87" w:rsidRPr="003275F5" w:rsidRDefault="008D3B87" w:rsidP="003275F5">
            <w:pPr>
              <w:spacing w:line="360" w:lineRule="auto"/>
              <w:rPr>
                <w:color w:val="000000"/>
                <w:sz w:val="16"/>
                <w:szCs w:val="16"/>
              </w:rPr>
            </w:pPr>
            <w:r w:rsidRPr="003275F5">
              <w:rPr>
                <w:color w:val="000000"/>
                <w:sz w:val="16"/>
                <w:szCs w:val="16"/>
              </w:rPr>
              <w:t>(0.23</w:t>
            </w:r>
            <w:r w:rsidR="003275F5" w:rsidRPr="003275F5">
              <w:rPr>
                <w:color w:val="000000"/>
                <w:sz w:val="16"/>
                <w:szCs w:val="16"/>
              </w:rPr>
              <w:t>5</w:t>
            </w:r>
            <w:r w:rsidRPr="003275F5">
              <w:rPr>
                <w:color w:val="000000"/>
                <w:sz w:val="16"/>
                <w:szCs w:val="16"/>
              </w:rPr>
              <w:t>)</w:t>
            </w:r>
          </w:p>
        </w:tc>
        <w:tc>
          <w:tcPr>
            <w:tcW w:w="946" w:type="dxa"/>
            <w:tcBorders>
              <w:top w:val="nil"/>
              <w:left w:val="nil"/>
              <w:bottom w:val="nil"/>
              <w:right w:val="nil"/>
            </w:tcBorders>
            <w:shd w:val="clear" w:color="auto" w:fill="auto"/>
            <w:noWrap/>
            <w:vAlign w:val="bottom"/>
            <w:hideMark/>
          </w:tcPr>
          <w:p w14:paraId="3690572A" w14:textId="29058BE7" w:rsidR="008D3B87" w:rsidRPr="003275F5" w:rsidRDefault="008D3B87" w:rsidP="003275F5">
            <w:pPr>
              <w:spacing w:line="360" w:lineRule="auto"/>
              <w:jc w:val="center"/>
              <w:rPr>
                <w:color w:val="000000"/>
                <w:sz w:val="16"/>
                <w:szCs w:val="16"/>
              </w:rPr>
            </w:pPr>
            <w:r w:rsidRPr="003275F5">
              <w:rPr>
                <w:color w:val="000000"/>
                <w:sz w:val="16"/>
                <w:szCs w:val="16"/>
              </w:rPr>
              <w:t>(0.31</w:t>
            </w:r>
            <w:r w:rsidR="003275F5" w:rsidRPr="003275F5">
              <w:rPr>
                <w:color w:val="000000"/>
                <w:sz w:val="16"/>
                <w:szCs w:val="16"/>
              </w:rPr>
              <w:t>4</w:t>
            </w:r>
            <w:r w:rsidRPr="003275F5">
              <w:rPr>
                <w:color w:val="000000"/>
                <w:sz w:val="16"/>
                <w:szCs w:val="16"/>
              </w:rPr>
              <w:t>)</w:t>
            </w:r>
          </w:p>
        </w:tc>
      </w:tr>
      <w:tr w:rsidR="003275F5" w:rsidRPr="003275F5" w14:paraId="227F40CC"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19DB87B4" w14:textId="77777777" w:rsidR="008D3B87" w:rsidRPr="003275F5" w:rsidRDefault="008D3B87" w:rsidP="003275F5">
            <w:pPr>
              <w:spacing w:line="360" w:lineRule="auto"/>
              <w:rPr>
                <w:color w:val="000000"/>
                <w:sz w:val="16"/>
                <w:szCs w:val="16"/>
              </w:rPr>
            </w:pPr>
            <w:r w:rsidRPr="003275F5">
              <w:rPr>
                <w:color w:val="000000"/>
                <w:sz w:val="16"/>
                <w:szCs w:val="16"/>
              </w:rPr>
              <w:t>Employment change 1980-2016</w:t>
            </w:r>
          </w:p>
        </w:tc>
        <w:tc>
          <w:tcPr>
            <w:tcW w:w="993" w:type="dxa"/>
            <w:tcBorders>
              <w:top w:val="nil"/>
              <w:left w:val="nil"/>
              <w:bottom w:val="nil"/>
              <w:right w:val="single" w:sz="4" w:space="0" w:color="auto"/>
            </w:tcBorders>
            <w:shd w:val="clear" w:color="auto" w:fill="auto"/>
            <w:noWrap/>
            <w:vAlign w:val="bottom"/>
            <w:hideMark/>
          </w:tcPr>
          <w:p w14:paraId="15F1C9DA" w14:textId="385A7F62" w:rsidR="008D3B87" w:rsidRPr="003275F5" w:rsidRDefault="008D3B87" w:rsidP="003275F5">
            <w:pPr>
              <w:spacing w:line="360" w:lineRule="auto"/>
              <w:rPr>
                <w:color w:val="000000"/>
                <w:sz w:val="16"/>
                <w:szCs w:val="16"/>
              </w:rPr>
            </w:pPr>
            <w:r w:rsidRPr="003275F5">
              <w:rPr>
                <w:color w:val="000000"/>
                <w:sz w:val="16"/>
                <w:szCs w:val="16"/>
              </w:rPr>
              <w:t>22.775***</w:t>
            </w:r>
          </w:p>
        </w:tc>
        <w:tc>
          <w:tcPr>
            <w:tcW w:w="992" w:type="dxa"/>
            <w:tcBorders>
              <w:top w:val="nil"/>
              <w:left w:val="nil"/>
              <w:bottom w:val="nil"/>
              <w:right w:val="nil"/>
            </w:tcBorders>
            <w:shd w:val="clear" w:color="auto" w:fill="auto"/>
            <w:noWrap/>
            <w:vAlign w:val="bottom"/>
            <w:hideMark/>
          </w:tcPr>
          <w:p w14:paraId="77D97247"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C0215EF"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271073AD" w14:textId="77777777" w:rsidR="008D3B87" w:rsidRPr="003275F5" w:rsidRDefault="008D3B87" w:rsidP="003275F5">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3D328572" w14:textId="323F2D88" w:rsidR="008D3B87" w:rsidRPr="003275F5" w:rsidRDefault="008D3B87" w:rsidP="003275F5">
            <w:pPr>
              <w:spacing w:line="360" w:lineRule="auto"/>
              <w:rPr>
                <w:color w:val="000000"/>
                <w:sz w:val="16"/>
                <w:szCs w:val="16"/>
              </w:rPr>
            </w:pPr>
            <w:r w:rsidRPr="003275F5">
              <w:rPr>
                <w:color w:val="000000"/>
                <w:sz w:val="16"/>
                <w:szCs w:val="16"/>
              </w:rPr>
              <w:t>-3.83</w:t>
            </w:r>
            <w:r w:rsidR="003275F5" w:rsidRPr="003275F5">
              <w:rPr>
                <w:color w:val="000000"/>
                <w:sz w:val="16"/>
                <w:szCs w:val="16"/>
              </w:rPr>
              <w:t>5</w:t>
            </w:r>
            <w:r w:rsidRPr="003275F5">
              <w:rPr>
                <w:color w:val="000000"/>
                <w:sz w:val="16"/>
                <w:szCs w:val="16"/>
              </w:rPr>
              <w:t>***</w:t>
            </w:r>
          </w:p>
        </w:tc>
        <w:tc>
          <w:tcPr>
            <w:tcW w:w="992" w:type="dxa"/>
            <w:tcBorders>
              <w:top w:val="nil"/>
              <w:left w:val="nil"/>
              <w:bottom w:val="nil"/>
              <w:right w:val="nil"/>
            </w:tcBorders>
            <w:shd w:val="clear" w:color="auto" w:fill="auto"/>
            <w:noWrap/>
            <w:vAlign w:val="bottom"/>
            <w:hideMark/>
          </w:tcPr>
          <w:p w14:paraId="563638D6"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92F3C16"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242109BC" w14:textId="77777777" w:rsidR="008D3B87" w:rsidRPr="003275F5" w:rsidRDefault="008D3B87" w:rsidP="003275F5">
            <w:pPr>
              <w:spacing w:line="360" w:lineRule="auto"/>
              <w:rPr>
                <w:color w:val="000000"/>
                <w:sz w:val="16"/>
                <w:szCs w:val="16"/>
              </w:rPr>
            </w:pPr>
          </w:p>
        </w:tc>
      </w:tr>
      <w:tr w:rsidR="003275F5" w:rsidRPr="003275F5" w14:paraId="57455A58"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06E5A13D"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2674D72" w14:textId="36F80D22" w:rsidR="008D3B87" w:rsidRPr="003275F5" w:rsidRDefault="008D3B87" w:rsidP="003275F5">
            <w:pPr>
              <w:spacing w:line="360" w:lineRule="auto"/>
              <w:rPr>
                <w:color w:val="000000"/>
                <w:sz w:val="16"/>
                <w:szCs w:val="16"/>
              </w:rPr>
            </w:pPr>
            <w:r w:rsidRPr="003275F5">
              <w:rPr>
                <w:color w:val="000000"/>
                <w:sz w:val="16"/>
                <w:szCs w:val="16"/>
              </w:rPr>
              <w:t>(2.842)</w:t>
            </w:r>
          </w:p>
        </w:tc>
        <w:tc>
          <w:tcPr>
            <w:tcW w:w="992" w:type="dxa"/>
            <w:tcBorders>
              <w:top w:val="nil"/>
              <w:left w:val="nil"/>
              <w:bottom w:val="nil"/>
              <w:right w:val="nil"/>
            </w:tcBorders>
            <w:shd w:val="clear" w:color="auto" w:fill="auto"/>
            <w:noWrap/>
            <w:vAlign w:val="bottom"/>
            <w:hideMark/>
          </w:tcPr>
          <w:p w14:paraId="4012CF4D"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CA7A25A"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60C2752" w14:textId="77777777" w:rsidR="008D3B87" w:rsidRPr="003275F5" w:rsidRDefault="008D3B87" w:rsidP="003275F5">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B4D395A" w14:textId="3CC27C92" w:rsidR="008D3B87" w:rsidRPr="003275F5" w:rsidRDefault="008D3B87" w:rsidP="003275F5">
            <w:pPr>
              <w:spacing w:line="360" w:lineRule="auto"/>
              <w:rPr>
                <w:color w:val="000000"/>
                <w:sz w:val="16"/>
                <w:szCs w:val="16"/>
              </w:rPr>
            </w:pPr>
            <w:r w:rsidRPr="003275F5">
              <w:rPr>
                <w:color w:val="000000"/>
                <w:sz w:val="16"/>
                <w:szCs w:val="16"/>
              </w:rPr>
              <w:t>(0.775)</w:t>
            </w:r>
          </w:p>
        </w:tc>
        <w:tc>
          <w:tcPr>
            <w:tcW w:w="992" w:type="dxa"/>
            <w:tcBorders>
              <w:top w:val="nil"/>
              <w:left w:val="nil"/>
              <w:bottom w:val="nil"/>
              <w:right w:val="nil"/>
            </w:tcBorders>
            <w:shd w:val="clear" w:color="auto" w:fill="auto"/>
            <w:noWrap/>
            <w:vAlign w:val="bottom"/>
            <w:hideMark/>
          </w:tcPr>
          <w:p w14:paraId="2C9DECE4"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195AD56"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26279329" w14:textId="77777777" w:rsidR="008D3B87" w:rsidRPr="003275F5" w:rsidRDefault="008D3B87" w:rsidP="003275F5">
            <w:pPr>
              <w:spacing w:line="360" w:lineRule="auto"/>
              <w:rPr>
                <w:color w:val="000000"/>
                <w:sz w:val="16"/>
                <w:szCs w:val="16"/>
              </w:rPr>
            </w:pPr>
          </w:p>
        </w:tc>
      </w:tr>
      <w:tr w:rsidR="003275F5" w:rsidRPr="003275F5" w14:paraId="5534E2EB"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1AA7C2A1" w14:textId="77777777" w:rsidR="008D3B87" w:rsidRPr="003275F5" w:rsidRDefault="008D3B87" w:rsidP="003275F5">
            <w:pPr>
              <w:spacing w:line="360" w:lineRule="auto"/>
              <w:rPr>
                <w:color w:val="000000"/>
                <w:sz w:val="16"/>
                <w:szCs w:val="16"/>
              </w:rPr>
            </w:pPr>
            <w:r w:rsidRPr="003275F5">
              <w:rPr>
                <w:color w:val="000000"/>
                <w:sz w:val="16"/>
                <w:szCs w:val="16"/>
              </w:rPr>
              <w:t>Population change 1980-2016</w:t>
            </w:r>
          </w:p>
        </w:tc>
        <w:tc>
          <w:tcPr>
            <w:tcW w:w="993" w:type="dxa"/>
            <w:tcBorders>
              <w:top w:val="nil"/>
              <w:left w:val="nil"/>
              <w:bottom w:val="nil"/>
              <w:right w:val="single" w:sz="4" w:space="0" w:color="auto"/>
            </w:tcBorders>
            <w:shd w:val="clear" w:color="auto" w:fill="auto"/>
            <w:noWrap/>
            <w:vAlign w:val="bottom"/>
            <w:hideMark/>
          </w:tcPr>
          <w:p w14:paraId="30E25A1B"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76A77973" w14:textId="78016CDA" w:rsidR="008D3B87" w:rsidRPr="003275F5" w:rsidRDefault="008D3B87" w:rsidP="003275F5">
            <w:pPr>
              <w:spacing w:line="360" w:lineRule="auto"/>
              <w:rPr>
                <w:color w:val="000000"/>
                <w:sz w:val="16"/>
                <w:szCs w:val="16"/>
              </w:rPr>
            </w:pPr>
            <w:r w:rsidRPr="003275F5">
              <w:rPr>
                <w:color w:val="000000"/>
                <w:sz w:val="16"/>
                <w:szCs w:val="16"/>
              </w:rPr>
              <w:t>6.701*</w:t>
            </w:r>
          </w:p>
        </w:tc>
        <w:tc>
          <w:tcPr>
            <w:tcW w:w="992" w:type="dxa"/>
            <w:tcBorders>
              <w:top w:val="nil"/>
              <w:left w:val="single" w:sz="4" w:space="0" w:color="auto"/>
              <w:bottom w:val="nil"/>
              <w:right w:val="single" w:sz="4" w:space="0" w:color="auto"/>
            </w:tcBorders>
            <w:shd w:val="clear" w:color="auto" w:fill="auto"/>
            <w:noWrap/>
            <w:vAlign w:val="bottom"/>
            <w:hideMark/>
          </w:tcPr>
          <w:p w14:paraId="11EB2119"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4617A5A" w14:textId="77777777" w:rsidR="008D3B87" w:rsidRPr="003275F5" w:rsidRDefault="008D3B87" w:rsidP="003275F5">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A9F8000"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3FE4768" w14:textId="6862C744" w:rsidR="008D3B87" w:rsidRPr="003275F5" w:rsidRDefault="008D3B87" w:rsidP="003275F5">
            <w:pPr>
              <w:spacing w:line="360" w:lineRule="auto"/>
              <w:rPr>
                <w:color w:val="000000"/>
                <w:sz w:val="16"/>
                <w:szCs w:val="16"/>
              </w:rPr>
            </w:pPr>
            <w:r w:rsidRPr="003275F5">
              <w:rPr>
                <w:color w:val="000000"/>
                <w:sz w:val="16"/>
                <w:szCs w:val="16"/>
              </w:rPr>
              <w:t>-3.02***</w:t>
            </w:r>
          </w:p>
        </w:tc>
        <w:tc>
          <w:tcPr>
            <w:tcW w:w="992" w:type="dxa"/>
            <w:tcBorders>
              <w:top w:val="nil"/>
              <w:left w:val="single" w:sz="4" w:space="0" w:color="auto"/>
              <w:bottom w:val="nil"/>
              <w:right w:val="single" w:sz="4" w:space="0" w:color="auto"/>
            </w:tcBorders>
            <w:shd w:val="clear" w:color="auto" w:fill="auto"/>
            <w:noWrap/>
            <w:vAlign w:val="bottom"/>
            <w:hideMark/>
          </w:tcPr>
          <w:p w14:paraId="0D063E98"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439C1094" w14:textId="77777777" w:rsidR="008D3B87" w:rsidRPr="003275F5" w:rsidRDefault="008D3B87" w:rsidP="003275F5">
            <w:pPr>
              <w:spacing w:line="360" w:lineRule="auto"/>
              <w:rPr>
                <w:color w:val="000000"/>
                <w:sz w:val="16"/>
                <w:szCs w:val="16"/>
              </w:rPr>
            </w:pPr>
          </w:p>
        </w:tc>
      </w:tr>
      <w:tr w:rsidR="003275F5" w:rsidRPr="003275F5" w14:paraId="68495A56"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68F23373"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EACBA11"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36AD83F" w14:textId="2FB6A00B" w:rsidR="008D3B87" w:rsidRPr="003275F5" w:rsidRDefault="008D3B87" w:rsidP="003275F5">
            <w:pPr>
              <w:spacing w:line="360" w:lineRule="auto"/>
              <w:rPr>
                <w:color w:val="000000"/>
                <w:sz w:val="16"/>
                <w:szCs w:val="16"/>
              </w:rPr>
            </w:pPr>
            <w:r w:rsidRPr="003275F5">
              <w:rPr>
                <w:color w:val="000000"/>
                <w:sz w:val="16"/>
                <w:szCs w:val="16"/>
              </w:rPr>
              <w:t>(2.937)</w:t>
            </w:r>
          </w:p>
        </w:tc>
        <w:tc>
          <w:tcPr>
            <w:tcW w:w="992" w:type="dxa"/>
            <w:tcBorders>
              <w:top w:val="nil"/>
              <w:left w:val="single" w:sz="4" w:space="0" w:color="auto"/>
              <w:bottom w:val="nil"/>
              <w:right w:val="single" w:sz="4" w:space="0" w:color="auto"/>
            </w:tcBorders>
            <w:shd w:val="clear" w:color="auto" w:fill="auto"/>
            <w:noWrap/>
            <w:vAlign w:val="bottom"/>
            <w:hideMark/>
          </w:tcPr>
          <w:p w14:paraId="24F6B9F6"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2848DA60" w14:textId="77777777" w:rsidR="008D3B87" w:rsidRPr="003275F5" w:rsidRDefault="008D3B87" w:rsidP="003275F5">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DEE5DB5"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C8DB183" w14:textId="30836355" w:rsidR="008D3B87" w:rsidRPr="003275F5" w:rsidRDefault="008D3B87" w:rsidP="003275F5">
            <w:pPr>
              <w:spacing w:line="360" w:lineRule="auto"/>
              <w:rPr>
                <w:color w:val="000000"/>
                <w:sz w:val="16"/>
                <w:szCs w:val="16"/>
              </w:rPr>
            </w:pPr>
            <w:r w:rsidRPr="003275F5">
              <w:rPr>
                <w:color w:val="000000"/>
                <w:sz w:val="16"/>
                <w:szCs w:val="16"/>
              </w:rPr>
              <w:t>(0.364)</w:t>
            </w:r>
          </w:p>
        </w:tc>
        <w:tc>
          <w:tcPr>
            <w:tcW w:w="992" w:type="dxa"/>
            <w:tcBorders>
              <w:top w:val="nil"/>
              <w:left w:val="single" w:sz="4" w:space="0" w:color="auto"/>
              <w:bottom w:val="nil"/>
              <w:right w:val="single" w:sz="4" w:space="0" w:color="auto"/>
            </w:tcBorders>
            <w:shd w:val="clear" w:color="auto" w:fill="auto"/>
            <w:noWrap/>
            <w:vAlign w:val="bottom"/>
            <w:hideMark/>
          </w:tcPr>
          <w:p w14:paraId="32DFB061"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4A7E3F25" w14:textId="77777777" w:rsidR="008D3B87" w:rsidRPr="003275F5" w:rsidRDefault="008D3B87" w:rsidP="003275F5">
            <w:pPr>
              <w:spacing w:line="360" w:lineRule="auto"/>
              <w:rPr>
                <w:color w:val="000000"/>
                <w:sz w:val="16"/>
                <w:szCs w:val="16"/>
              </w:rPr>
            </w:pPr>
          </w:p>
        </w:tc>
      </w:tr>
      <w:tr w:rsidR="003275F5" w:rsidRPr="003275F5" w14:paraId="7779D300"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611B84A9" w14:textId="77777777" w:rsidR="008D3B87" w:rsidRPr="003275F5" w:rsidRDefault="008D3B87" w:rsidP="003275F5">
            <w:pPr>
              <w:spacing w:line="360" w:lineRule="auto"/>
              <w:rPr>
                <w:color w:val="000000"/>
                <w:sz w:val="16"/>
                <w:szCs w:val="16"/>
              </w:rPr>
            </w:pPr>
            <w:r w:rsidRPr="003275F5">
              <w:rPr>
                <w:color w:val="000000"/>
                <w:sz w:val="16"/>
                <w:szCs w:val="16"/>
              </w:rPr>
              <w:t xml:space="preserve">Average earnings per </w:t>
            </w:r>
            <w:r w:rsidRPr="003275F5">
              <w:rPr>
                <w:color w:val="000000"/>
                <w:sz w:val="16"/>
                <w:szCs w:val="16"/>
              </w:rPr>
              <w:lastRenderedPageBreak/>
              <w:t>job change 1980-2016</w:t>
            </w:r>
          </w:p>
        </w:tc>
        <w:tc>
          <w:tcPr>
            <w:tcW w:w="993" w:type="dxa"/>
            <w:tcBorders>
              <w:top w:val="nil"/>
              <w:left w:val="nil"/>
              <w:bottom w:val="nil"/>
              <w:right w:val="single" w:sz="4" w:space="0" w:color="auto"/>
            </w:tcBorders>
            <w:shd w:val="clear" w:color="auto" w:fill="auto"/>
            <w:noWrap/>
            <w:vAlign w:val="bottom"/>
            <w:hideMark/>
          </w:tcPr>
          <w:p w14:paraId="77BD250D" w14:textId="77777777" w:rsidR="008D3B87" w:rsidRPr="003275F5" w:rsidRDefault="008D3B87" w:rsidP="003275F5">
            <w:pPr>
              <w:spacing w:line="360" w:lineRule="auto"/>
              <w:rPr>
                <w:color w:val="000000"/>
                <w:sz w:val="16"/>
                <w:szCs w:val="16"/>
              </w:rPr>
            </w:pPr>
            <w:r w:rsidRPr="003275F5">
              <w:rPr>
                <w:color w:val="000000"/>
                <w:sz w:val="16"/>
                <w:szCs w:val="16"/>
              </w:rPr>
              <w:lastRenderedPageBreak/>
              <w:t> </w:t>
            </w:r>
          </w:p>
        </w:tc>
        <w:tc>
          <w:tcPr>
            <w:tcW w:w="992" w:type="dxa"/>
            <w:tcBorders>
              <w:top w:val="nil"/>
              <w:left w:val="nil"/>
              <w:bottom w:val="nil"/>
              <w:right w:val="nil"/>
            </w:tcBorders>
            <w:shd w:val="clear" w:color="auto" w:fill="auto"/>
            <w:noWrap/>
            <w:vAlign w:val="bottom"/>
            <w:hideMark/>
          </w:tcPr>
          <w:p w14:paraId="2E4365E0"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AA8097B" w14:textId="626A3A7F" w:rsidR="008D3B87" w:rsidRPr="003275F5" w:rsidRDefault="008D3B87" w:rsidP="003275F5">
            <w:pPr>
              <w:spacing w:line="360" w:lineRule="auto"/>
              <w:rPr>
                <w:color w:val="000000"/>
                <w:sz w:val="16"/>
                <w:szCs w:val="16"/>
              </w:rPr>
            </w:pPr>
            <w:r w:rsidRPr="003275F5">
              <w:rPr>
                <w:color w:val="000000"/>
                <w:sz w:val="16"/>
                <w:szCs w:val="16"/>
              </w:rPr>
              <w:t>58.605***</w:t>
            </w:r>
          </w:p>
        </w:tc>
        <w:tc>
          <w:tcPr>
            <w:tcW w:w="992" w:type="dxa"/>
            <w:tcBorders>
              <w:top w:val="nil"/>
              <w:left w:val="nil"/>
              <w:bottom w:val="nil"/>
              <w:right w:val="nil"/>
            </w:tcBorders>
            <w:shd w:val="clear" w:color="auto" w:fill="auto"/>
            <w:noWrap/>
            <w:vAlign w:val="bottom"/>
            <w:hideMark/>
          </w:tcPr>
          <w:p w14:paraId="4B809BFC" w14:textId="77777777" w:rsidR="008D3B87" w:rsidRPr="003275F5" w:rsidRDefault="008D3B87" w:rsidP="003275F5">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FECE665"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E4F6DFB"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83B265A" w14:textId="034D512D" w:rsidR="008D3B87" w:rsidRPr="003275F5" w:rsidRDefault="008D3B87" w:rsidP="003275F5">
            <w:pPr>
              <w:spacing w:line="360" w:lineRule="auto"/>
              <w:rPr>
                <w:color w:val="000000"/>
                <w:sz w:val="16"/>
                <w:szCs w:val="16"/>
              </w:rPr>
            </w:pPr>
            <w:r w:rsidRPr="003275F5">
              <w:rPr>
                <w:color w:val="000000"/>
                <w:sz w:val="16"/>
                <w:szCs w:val="16"/>
              </w:rPr>
              <w:t>-0.666</w:t>
            </w:r>
          </w:p>
        </w:tc>
        <w:tc>
          <w:tcPr>
            <w:tcW w:w="946" w:type="dxa"/>
            <w:tcBorders>
              <w:top w:val="nil"/>
              <w:left w:val="nil"/>
              <w:bottom w:val="nil"/>
              <w:right w:val="nil"/>
            </w:tcBorders>
            <w:shd w:val="clear" w:color="auto" w:fill="auto"/>
            <w:noWrap/>
            <w:vAlign w:val="bottom"/>
            <w:hideMark/>
          </w:tcPr>
          <w:p w14:paraId="003B2151" w14:textId="77777777" w:rsidR="008D3B87" w:rsidRPr="003275F5" w:rsidRDefault="008D3B87" w:rsidP="003275F5">
            <w:pPr>
              <w:spacing w:line="360" w:lineRule="auto"/>
              <w:jc w:val="right"/>
              <w:rPr>
                <w:color w:val="000000"/>
                <w:sz w:val="16"/>
                <w:szCs w:val="16"/>
              </w:rPr>
            </w:pPr>
          </w:p>
        </w:tc>
      </w:tr>
      <w:tr w:rsidR="003275F5" w:rsidRPr="003275F5" w14:paraId="632E8690"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17A09825"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06F98FF2"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2F13FBD9"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CB191DE" w14:textId="3848B507" w:rsidR="008D3B87" w:rsidRPr="003275F5" w:rsidRDefault="008D3B87" w:rsidP="003275F5">
            <w:pPr>
              <w:spacing w:line="360" w:lineRule="auto"/>
              <w:rPr>
                <w:color w:val="000000"/>
                <w:sz w:val="16"/>
                <w:szCs w:val="16"/>
              </w:rPr>
            </w:pPr>
            <w:r w:rsidRPr="003275F5">
              <w:rPr>
                <w:color w:val="000000"/>
                <w:sz w:val="16"/>
                <w:szCs w:val="16"/>
              </w:rPr>
              <w:t>(9.853)</w:t>
            </w:r>
          </w:p>
        </w:tc>
        <w:tc>
          <w:tcPr>
            <w:tcW w:w="992" w:type="dxa"/>
            <w:tcBorders>
              <w:top w:val="nil"/>
              <w:left w:val="nil"/>
              <w:bottom w:val="nil"/>
              <w:right w:val="nil"/>
            </w:tcBorders>
            <w:shd w:val="clear" w:color="auto" w:fill="auto"/>
            <w:noWrap/>
            <w:vAlign w:val="bottom"/>
            <w:hideMark/>
          </w:tcPr>
          <w:p w14:paraId="3335C9EA" w14:textId="77777777" w:rsidR="008D3B87" w:rsidRPr="003275F5" w:rsidRDefault="008D3B87" w:rsidP="003275F5">
            <w:pPr>
              <w:spacing w:line="360" w:lineRule="auto"/>
              <w:jc w:val="center"/>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318FEECD"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79C8EB50"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BF848C9" w14:textId="482FD109" w:rsidR="008D3B87" w:rsidRPr="003275F5" w:rsidRDefault="008D3B87" w:rsidP="003275F5">
            <w:pPr>
              <w:spacing w:line="360" w:lineRule="auto"/>
              <w:rPr>
                <w:color w:val="000000"/>
                <w:sz w:val="16"/>
                <w:szCs w:val="16"/>
              </w:rPr>
            </w:pPr>
            <w:r w:rsidRPr="003275F5">
              <w:rPr>
                <w:color w:val="000000"/>
                <w:sz w:val="16"/>
                <w:szCs w:val="16"/>
              </w:rPr>
              <w:t>(0.732)</w:t>
            </w:r>
          </w:p>
        </w:tc>
        <w:tc>
          <w:tcPr>
            <w:tcW w:w="946" w:type="dxa"/>
            <w:tcBorders>
              <w:top w:val="nil"/>
              <w:left w:val="nil"/>
              <w:bottom w:val="nil"/>
              <w:right w:val="nil"/>
            </w:tcBorders>
            <w:shd w:val="clear" w:color="auto" w:fill="auto"/>
            <w:noWrap/>
            <w:vAlign w:val="bottom"/>
            <w:hideMark/>
          </w:tcPr>
          <w:p w14:paraId="6F0D1012" w14:textId="77777777" w:rsidR="008D3B87" w:rsidRPr="003275F5" w:rsidRDefault="008D3B87" w:rsidP="003275F5">
            <w:pPr>
              <w:spacing w:line="360" w:lineRule="auto"/>
              <w:rPr>
                <w:color w:val="000000"/>
                <w:sz w:val="16"/>
                <w:szCs w:val="16"/>
              </w:rPr>
            </w:pPr>
          </w:p>
        </w:tc>
      </w:tr>
      <w:tr w:rsidR="003275F5" w:rsidRPr="003275F5" w14:paraId="612269F8"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0AED1E1A" w14:textId="77777777" w:rsidR="008D3B87" w:rsidRPr="003275F5" w:rsidRDefault="008D3B87" w:rsidP="003275F5">
            <w:pPr>
              <w:spacing w:line="360" w:lineRule="auto"/>
              <w:rPr>
                <w:color w:val="000000"/>
                <w:sz w:val="16"/>
                <w:szCs w:val="16"/>
              </w:rPr>
            </w:pPr>
            <w:r w:rsidRPr="003275F5">
              <w:rPr>
                <w:color w:val="000000"/>
                <w:sz w:val="16"/>
                <w:szCs w:val="16"/>
              </w:rPr>
              <w:t>Average wages and salaries change 1980 2017</w:t>
            </w:r>
          </w:p>
        </w:tc>
        <w:tc>
          <w:tcPr>
            <w:tcW w:w="993" w:type="dxa"/>
            <w:tcBorders>
              <w:top w:val="nil"/>
              <w:left w:val="nil"/>
              <w:bottom w:val="nil"/>
              <w:right w:val="single" w:sz="4" w:space="0" w:color="auto"/>
            </w:tcBorders>
            <w:shd w:val="clear" w:color="auto" w:fill="auto"/>
            <w:noWrap/>
            <w:vAlign w:val="bottom"/>
            <w:hideMark/>
          </w:tcPr>
          <w:p w14:paraId="45A8927A"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F0833A6"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8B265A3"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EF1DB21" w14:textId="45F12F5A" w:rsidR="008D3B87" w:rsidRPr="003275F5" w:rsidRDefault="008D3B87" w:rsidP="003275F5">
            <w:pPr>
              <w:spacing w:line="360" w:lineRule="auto"/>
              <w:rPr>
                <w:color w:val="000000"/>
                <w:sz w:val="16"/>
                <w:szCs w:val="16"/>
              </w:rPr>
            </w:pPr>
            <w:r w:rsidRPr="003275F5">
              <w:rPr>
                <w:color w:val="000000"/>
                <w:sz w:val="16"/>
                <w:szCs w:val="16"/>
              </w:rPr>
              <w:t>66.898***</w:t>
            </w:r>
          </w:p>
        </w:tc>
        <w:tc>
          <w:tcPr>
            <w:tcW w:w="993" w:type="dxa"/>
            <w:tcBorders>
              <w:top w:val="nil"/>
              <w:left w:val="single" w:sz="4" w:space="0" w:color="auto"/>
              <w:bottom w:val="nil"/>
              <w:right w:val="single" w:sz="4" w:space="0" w:color="auto"/>
            </w:tcBorders>
            <w:shd w:val="clear" w:color="auto" w:fill="auto"/>
            <w:noWrap/>
            <w:vAlign w:val="bottom"/>
            <w:hideMark/>
          </w:tcPr>
          <w:p w14:paraId="7F7074AD"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838FC13"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D2B15AE"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58EB9791" w14:textId="4D97A387" w:rsidR="008D3B87" w:rsidRPr="003275F5" w:rsidRDefault="008D3B87" w:rsidP="003275F5">
            <w:pPr>
              <w:spacing w:line="360" w:lineRule="auto"/>
              <w:rPr>
                <w:color w:val="000000"/>
                <w:sz w:val="16"/>
                <w:szCs w:val="16"/>
              </w:rPr>
            </w:pPr>
            <w:r w:rsidRPr="003275F5">
              <w:rPr>
                <w:color w:val="000000"/>
                <w:sz w:val="16"/>
                <w:szCs w:val="16"/>
              </w:rPr>
              <w:t>-3.46</w:t>
            </w:r>
            <w:r w:rsidR="003275F5" w:rsidRPr="003275F5">
              <w:rPr>
                <w:color w:val="000000"/>
                <w:sz w:val="16"/>
                <w:szCs w:val="16"/>
              </w:rPr>
              <w:t>1</w:t>
            </w:r>
            <w:r w:rsidRPr="003275F5">
              <w:rPr>
                <w:color w:val="000000"/>
                <w:sz w:val="16"/>
                <w:szCs w:val="16"/>
              </w:rPr>
              <w:t>***</w:t>
            </w:r>
          </w:p>
        </w:tc>
      </w:tr>
      <w:tr w:rsidR="003275F5" w:rsidRPr="003275F5" w14:paraId="74020761"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00483633"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D53F39A"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8B55A2D"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051428B"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7872B24C" w14:textId="20C4B02E" w:rsidR="008D3B87" w:rsidRPr="003275F5" w:rsidRDefault="008D3B87" w:rsidP="003275F5">
            <w:pPr>
              <w:spacing w:line="360" w:lineRule="auto"/>
              <w:rPr>
                <w:color w:val="000000"/>
                <w:sz w:val="16"/>
                <w:szCs w:val="16"/>
              </w:rPr>
            </w:pPr>
            <w:r w:rsidRPr="003275F5">
              <w:rPr>
                <w:color w:val="000000"/>
                <w:sz w:val="16"/>
                <w:szCs w:val="16"/>
              </w:rPr>
              <w:t>(10.761)</w:t>
            </w:r>
          </w:p>
        </w:tc>
        <w:tc>
          <w:tcPr>
            <w:tcW w:w="993" w:type="dxa"/>
            <w:tcBorders>
              <w:top w:val="nil"/>
              <w:left w:val="single" w:sz="4" w:space="0" w:color="auto"/>
              <w:bottom w:val="nil"/>
              <w:right w:val="single" w:sz="4" w:space="0" w:color="auto"/>
            </w:tcBorders>
            <w:shd w:val="clear" w:color="auto" w:fill="auto"/>
            <w:noWrap/>
            <w:vAlign w:val="bottom"/>
            <w:hideMark/>
          </w:tcPr>
          <w:p w14:paraId="632F0BB6"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EE139EF"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178401E"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3D40A4E0" w14:textId="77777777" w:rsidR="008D3B87" w:rsidRPr="003275F5" w:rsidRDefault="008D3B87" w:rsidP="003275F5">
            <w:pPr>
              <w:spacing w:line="360" w:lineRule="auto"/>
              <w:rPr>
                <w:color w:val="000000"/>
                <w:sz w:val="16"/>
                <w:szCs w:val="16"/>
              </w:rPr>
            </w:pPr>
          </w:p>
        </w:tc>
      </w:tr>
      <w:tr w:rsidR="003275F5" w:rsidRPr="003275F5" w14:paraId="3044A5A9"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0CE2048F" w14:textId="77777777" w:rsidR="008D3B87" w:rsidRPr="003275F5" w:rsidRDefault="008D3B87" w:rsidP="003275F5">
            <w:pPr>
              <w:spacing w:line="360" w:lineRule="auto"/>
              <w:rPr>
                <w:color w:val="000000"/>
                <w:sz w:val="16"/>
                <w:szCs w:val="16"/>
              </w:rPr>
            </w:pPr>
            <w:r w:rsidRPr="003275F5">
              <w:rPr>
                <w:color w:val="000000"/>
                <w:sz w:val="16"/>
                <w:szCs w:val="16"/>
              </w:rPr>
              <w:t>Interactions</w:t>
            </w:r>
          </w:p>
        </w:tc>
        <w:tc>
          <w:tcPr>
            <w:tcW w:w="993" w:type="dxa"/>
            <w:tcBorders>
              <w:top w:val="nil"/>
              <w:left w:val="nil"/>
              <w:bottom w:val="nil"/>
              <w:right w:val="single" w:sz="4" w:space="0" w:color="auto"/>
            </w:tcBorders>
            <w:shd w:val="clear" w:color="auto" w:fill="auto"/>
            <w:noWrap/>
            <w:vAlign w:val="bottom"/>
            <w:hideMark/>
          </w:tcPr>
          <w:p w14:paraId="55D5A037"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7F7035A5"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EC6E8B7"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7FDA6C00" w14:textId="77777777" w:rsidR="008D3B87" w:rsidRPr="003275F5" w:rsidRDefault="008D3B87" w:rsidP="003275F5">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796E2CB0"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2B56356"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3B09669"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38870E84" w14:textId="77777777" w:rsidR="008D3B87" w:rsidRPr="003275F5" w:rsidRDefault="008D3B87" w:rsidP="003275F5">
            <w:pPr>
              <w:spacing w:line="360" w:lineRule="auto"/>
              <w:rPr>
                <w:color w:val="000000"/>
                <w:sz w:val="16"/>
                <w:szCs w:val="16"/>
              </w:rPr>
            </w:pPr>
          </w:p>
        </w:tc>
      </w:tr>
      <w:tr w:rsidR="003275F5" w:rsidRPr="003275F5" w14:paraId="12491A7C"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549417B7" w14:textId="77777777" w:rsidR="008D3B87" w:rsidRPr="003275F5" w:rsidRDefault="008D3B87" w:rsidP="003275F5">
            <w:pPr>
              <w:spacing w:line="360" w:lineRule="auto"/>
              <w:rPr>
                <w:color w:val="000000"/>
                <w:sz w:val="16"/>
                <w:szCs w:val="16"/>
              </w:rPr>
            </w:pPr>
            <w:r w:rsidRPr="003275F5">
              <w:rPr>
                <w:color w:val="000000"/>
                <w:sz w:val="16"/>
                <w:szCs w:val="16"/>
              </w:rPr>
              <w:t>SC*Employment change</w:t>
            </w:r>
          </w:p>
        </w:tc>
        <w:tc>
          <w:tcPr>
            <w:tcW w:w="993" w:type="dxa"/>
            <w:tcBorders>
              <w:top w:val="nil"/>
              <w:left w:val="nil"/>
              <w:bottom w:val="nil"/>
              <w:right w:val="single" w:sz="4" w:space="0" w:color="auto"/>
            </w:tcBorders>
            <w:shd w:val="clear" w:color="auto" w:fill="auto"/>
            <w:noWrap/>
            <w:vAlign w:val="bottom"/>
            <w:hideMark/>
          </w:tcPr>
          <w:p w14:paraId="505EA0B8" w14:textId="3007A360" w:rsidR="008D3B87" w:rsidRPr="003275F5" w:rsidRDefault="008D3B87" w:rsidP="003275F5">
            <w:pPr>
              <w:spacing w:line="360" w:lineRule="auto"/>
              <w:rPr>
                <w:color w:val="000000"/>
                <w:sz w:val="16"/>
                <w:szCs w:val="16"/>
              </w:rPr>
            </w:pPr>
            <w:r w:rsidRPr="003275F5">
              <w:rPr>
                <w:color w:val="000000"/>
                <w:sz w:val="16"/>
                <w:szCs w:val="16"/>
              </w:rPr>
              <w:t>-23.635***</w:t>
            </w:r>
          </w:p>
        </w:tc>
        <w:tc>
          <w:tcPr>
            <w:tcW w:w="992" w:type="dxa"/>
            <w:tcBorders>
              <w:top w:val="nil"/>
              <w:left w:val="nil"/>
              <w:bottom w:val="nil"/>
              <w:right w:val="nil"/>
            </w:tcBorders>
            <w:shd w:val="clear" w:color="auto" w:fill="auto"/>
            <w:noWrap/>
            <w:vAlign w:val="bottom"/>
            <w:hideMark/>
          </w:tcPr>
          <w:p w14:paraId="5948997F"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1357121"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A41F095" w14:textId="77777777" w:rsidR="008D3B87" w:rsidRPr="003275F5" w:rsidRDefault="008D3B87" w:rsidP="003275F5">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EB745B2" w14:textId="1B8558C2" w:rsidR="008D3B87" w:rsidRPr="003275F5" w:rsidRDefault="008D3B87" w:rsidP="003275F5">
            <w:pPr>
              <w:spacing w:line="360" w:lineRule="auto"/>
              <w:rPr>
                <w:color w:val="000000"/>
                <w:sz w:val="16"/>
                <w:szCs w:val="16"/>
              </w:rPr>
            </w:pPr>
            <w:r w:rsidRPr="003275F5">
              <w:rPr>
                <w:color w:val="000000"/>
                <w:sz w:val="16"/>
                <w:szCs w:val="16"/>
              </w:rPr>
              <w:t>27.14</w:t>
            </w:r>
            <w:r w:rsidR="003275F5" w:rsidRPr="003275F5">
              <w:rPr>
                <w:color w:val="000000"/>
                <w:sz w:val="16"/>
                <w:szCs w:val="16"/>
              </w:rPr>
              <w:t>5</w:t>
            </w:r>
            <w:r w:rsidRPr="003275F5">
              <w:rPr>
                <w:color w:val="000000"/>
                <w:sz w:val="16"/>
                <w:szCs w:val="16"/>
              </w:rPr>
              <w:t>***</w:t>
            </w:r>
          </w:p>
        </w:tc>
        <w:tc>
          <w:tcPr>
            <w:tcW w:w="992" w:type="dxa"/>
            <w:tcBorders>
              <w:top w:val="nil"/>
              <w:left w:val="nil"/>
              <w:bottom w:val="nil"/>
              <w:right w:val="nil"/>
            </w:tcBorders>
            <w:shd w:val="clear" w:color="auto" w:fill="auto"/>
            <w:noWrap/>
            <w:vAlign w:val="bottom"/>
            <w:hideMark/>
          </w:tcPr>
          <w:p w14:paraId="77F96EAA"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7176805"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17FE4FD3" w14:textId="77777777" w:rsidR="008D3B87" w:rsidRPr="003275F5" w:rsidRDefault="008D3B87" w:rsidP="003275F5">
            <w:pPr>
              <w:spacing w:line="360" w:lineRule="auto"/>
              <w:rPr>
                <w:color w:val="000000"/>
                <w:sz w:val="16"/>
                <w:szCs w:val="16"/>
              </w:rPr>
            </w:pPr>
          </w:p>
        </w:tc>
      </w:tr>
      <w:tr w:rsidR="003275F5" w:rsidRPr="003275F5" w14:paraId="7336CF32"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1989CFCE"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6F5D39F" w14:textId="36FBADA9" w:rsidR="008D3B87" w:rsidRPr="003275F5" w:rsidRDefault="008D3B87" w:rsidP="003275F5">
            <w:pPr>
              <w:spacing w:line="360" w:lineRule="auto"/>
              <w:rPr>
                <w:color w:val="000000"/>
                <w:sz w:val="16"/>
                <w:szCs w:val="16"/>
              </w:rPr>
            </w:pPr>
            <w:r w:rsidRPr="003275F5">
              <w:rPr>
                <w:color w:val="000000"/>
                <w:sz w:val="16"/>
                <w:szCs w:val="16"/>
              </w:rPr>
              <w:t>(2.907)</w:t>
            </w:r>
          </w:p>
        </w:tc>
        <w:tc>
          <w:tcPr>
            <w:tcW w:w="992" w:type="dxa"/>
            <w:tcBorders>
              <w:top w:val="nil"/>
              <w:left w:val="nil"/>
              <w:bottom w:val="nil"/>
              <w:right w:val="nil"/>
            </w:tcBorders>
            <w:shd w:val="clear" w:color="auto" w:fill="auto"/>
            <w:noWrap/>
            <w:vAlign w:val="bottom"/>
            <w:hideMark/>
          </w:tcPr>
          <w:p w14:paraId="2FC46709"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CB189CE"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2006CE4" w14:textId="77777777" w:rsidR="008D3B87" w:rsidRPr="003275F5" w:rsidRDefault="008D3B87" w:rsidP="003275F5">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455E447D" w14:textId="65AAD687" w:rsidR="008D3B87" w:rsidRPr="003275F5" w:rsidRDefault="008D3B87" w:rsidP="003275F5">
            <w:pPr>
              <w:spacing w:line="360" w:lineRule="auto"/>
              <w:rPr>
                <w:color w:val="000000"/>
                <w:sz w:val="16"/>
                <w:szCs w:val="16"/>
              </w:rPr>
            </w:pPr>
            <w:r w:rsidRPr="003275F5">
              <w:rPr>
                <w:color w:val="000000"/>
                <w:sz w:val="16"/>
                <w:szCs w:val="16"/>
              </w:rPr>
              <w:t>(6.727)</w:t>
            </w:r>
          </w:p>
        </w:tc>
        <w:tc>
          <w:tcPr>
            <w:tcW w:w="992" w:type="dxa"/>
            <w:tcBorders>
              <w:top w:val="nil"/>
              <w:left w:val="nil"/>
              <w:bottom w:val="nil"/>
              <w:right w:val="nil"/>
            </w:tcBorders>
            <w:shd w:val="clear" w:color="auto" w:fill="auto"/>
            <w:noWrap/>
            <w:vAlign w:val="bottom"/>
            <w:hideMark/>
          </w:tcPr>
          <w:p w14:paraId="4C764B32"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12FAA8F"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4CAF1148" w14:textId="77777777" w:rsidR="008D3B87" w:rsidRPr="003275F5" w:rsidRDefault="008D3B87" w:rsidP="003275F5">
            <w:pPr>
              <w:spacing w:line="360" w:lineRule="auto"/>
              <w:rPr>
                <w:color w:val="000000"/>
                <w:sz w:val="16"/>
                <w:szCs w:val="16"/>
              </w:rPr>
            </w:pPr>
          </w:p>
        </w:tc>
      </w:tr>
      <w:tr w:rsidR="003275F5" w:rsidRPr="003275F5" w14:paraId="5A18B847"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18B79B6A" w14:textId="77777777" w:rsidR="008D3B87" w:rsidRPr="003275F5" w:rsidRDefault="008D3B87" w:rsidP="003275F5">
            <w:pPr>
              <w:spacing w:line="360" w:lineRule="auto"/>
              <w:rPr>
                <w:color w:val="000000"/>
                <w:sz w:val="16"/>
                <w:szCs w:val="16"/>
              </w:rPr>
            </w:pPr>
            <w:r w:rsidRPr="003275F5">
              <w:rPr>
                <w:color w:val="000000"/>
                <w:sz w:val="16"/>
                <w:szCs w:val="16"/>
              </w:rPr>
              <w:t>SC*Population change</w:t>
            </w:r>
          </w:p>
        </w:tc>
        <w:tc>
          <w:tcPr>
            <w:tcW w:w="993" w:type="dxa"/>
            <w:tcBorders>
              <w:top w:val="nil"/>
              <w:left w:val="nil"/>
              <w:bottom w:val="nil"/>
              <w:right w:val="single" w:sz="4" w:space="0" w:color="auto"/>
            </w:tcBorders>
            <w:shd w:val="clear" w:color="auto" w:fill="auto"/>
            <w:noWrap/>
            <w:vAlign w:val="bottom"/>
            <w:hideMark/>
          </w:tcPr>
          <w:p w14:paraId="56D1FAB6"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08C03B7" w14:textId="4544933D" w:rsidR="008D3B87" w:rsidRPr="003275F5" w:rsidRDefault="008D3B87" w:rsidP="003275F5">
            <w:pPr>
              <w:spacing w:line="360" w:lineRule="auto"/>
              <w:rPr>
                <w:color w:val="000000"/>
                <w:sz w:val="16"/>
                <w:szCs w:val="16"/>
              </w:rPr>
            </w:pPr>
            <w:r w:rsidRPr="003275F5">
              <w:rPr>
                <w:color w:val="000000"/>
                <w:sz w:val="16"/>
                <w:szCs w:val="16"/>
              </w:rPr>
              <w:t>-8.716**</w:t>
            </w:r>
          </w:p>
        </w:tc>
        <w:tc>
          <w:tcPr>
            <w:tcW w:w="992" w:type="dxa"/>
            <w:tcBorders>
              <w:top w:val="nil"/>
              <w:left w:val="single" w:sz="4" w:space="0" w:color="auto"/>
              <w:bottom w:val="nil"/>
              <w:right w:val="single" w:sz="4" w:space="0" w:color="auto"/>
            </w:tcBorders>
            <w:shd w:val="clear" w:color="auto" w:fill="auto"/>
            <w:noWrap/>
            <w:vAlign w:val="bottom"/>
            <w:hideMark/>
          </w:tcPr>
          <w:p w14:paraId="26775707"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B526F53" w14:textId="77777777" w:rsidR="008D3B87" w:rsidRPr="003275F5" w:rsidRDefault="008D3B87" w:rsidP="003275F5">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34859D71"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4F5CD2C" w14:textId="47FD24A0" w:rsidR="008D3B87" w:rsidRPr="003275F5" w:rsidRDefault="008D3B87" w:rsidP="003275F5">
            <w:pPr>
              <w:spacing w:line="360" w:lineRule="auto"/>
              <w:rPr>
                <w:color w:val="000000"/>
                <w:sz w:val="16"/>
                <w:szCs w:val="16"/>
              </w:rPr>
            </w:pPr>
            <w:r w:rsidRPr="003275F5">
              <w:rPr>
                <w:color w:val="000000"/>
                <w:sz w:val="16"/>
                <w:szCs w:val="16"/>
              </w:rPr>
              <w:t>14.56</w:t>
            </w:r>
            <w:r w:rsidR="003275F5" w:rsidRPr="003275F5">
              <w:rPr>
                <w:color w:val="000000"/>
                <w:sz w:val="16"/>
                <w:szCs w:val="16"/>
              </w:rPr>
              <w:t>3</w:t>
            </w:r>
            <w:r w:rsidRPr="003275F5">
              <w:rPr>
                <w:color w:val="000000"/>
                <w:sz w:val="16"/>
                <w:szCs w:val="16"/>
              </w:rPr>
              <w:t>***</w:t>
            </w:r>
          </w:p>
        </w:tc>
        <w:tc>
          <w:tcPr>
            <w:tcW w:w="992" w:type="dxa"/>
            <w:tcBorders>
              <w:top w:val="nil"/>
              <w:left w:val="single" w:sz="4" w:space="0" w:color="auto"/>
              <w:bottom w:val="nil"/>
              <w:right w:val="single" w:sz="4" w:space="0" w:color="auto"/>
            </w:tcBorders>
            <w:shd w:val="clear" w:color="auto" w:fill="auto"/>
            <w:noWrap/>
            <w:vAlign w:val="bottom"/>
            <w:hideMark/>
          </w:tcPr>
          <w:p w14:paraId="64CCD1A5"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20939DC8" w14:textId="77777777" w:rsidR="008D3B87" w:rsidRPr="003275F5" w:rsidRDefault="008D3B87" w:rsidP="003275F5">
            <w:pPr>
              <w:spacing w:line="360" w:lineRule="auto"/>
              <w:rPr>
                <w:color w:val="000000"/>
                <w:sz w:val="16"/>
                <w:szCs w:val="16"/>
              </w:rPr>
            </w:pPr>
          </w:p>
        </w:tc>
      </w:tr>
      <w:tr w:rsidR="003275F5" w:rsidRPr="003275F5" w14:paraId="1CB84DC0"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01626599"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6E03DFA"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3B67DC8" w14:textId="27C3D12C" w:rsidR="008D3B87" w:rsidRPr="003275F5" w:rsidRDefault="008D3B87" w:rsidP="003275F5">
            <w:pPr>
              <w:spacing w:line="360" w:lineRule="auto"/>
              <w:rPr>
                <w:color w:val="000000"/>
                <w:sz w:val="16"/>
                <w:szCs w:val="16"/>
              </w:rPr>
            </w:pPr>
            <w:r w:rsidRPr="003275F5">
              <w:rPr>
                <w:color w:val="000000"/>
                <w:sz w:val="16"/>
                <w:szCs w:val="16"/>
              </w:rPr>
              <w:t>(2.99)</w:t>
            </w:r>
          </w:p>
        </w:tc>
        <w:tc>
          <w:tcPr>
            <w:tcW w:w="992" w:type="dxa"/>
            <w:tcBorders>
              <w:top w:val="nil"/>
              <w:left w:val="single" w:sz="4" w:space="0" w:color="auto"/>
              <w:bottom w:val="nil"/>
              <w:right w:val="single" w:sz="4" w:space="0" w:color="auto"/>
            </w:tcBorders>
            <w:shd w:val="clear" w:color="auto" w:fill="auto"/>
            <w:noWrap/>
            <w:vAlign w:val="bottom"/>
            <w:hideMark/>
          </w:tcPr>
          <w:p w14:paraId="1B043E6C"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CDB63C5" w14:textId="77777777" w:rsidR="008D3B87" w:rsidRPr="003275F5" w:rsidRDefault="008D3B87" w:rsidP="003275F5">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578F2853"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2A0AD4FD" w14:textId="4A486F3D" w:rsidR="008D3B87" w:rsidRPr="003275F5" w:rsidRDefault="008D3B87" w:rsidP="003275F5">
            <w:pPr>
              <w:spacing w:line="360" w:lineRule="auto"/>
              <w:rPr>
                <w:color w:val="000000"/>
                <w:sz w:val="16"/>
                <w:szCs w:val="16"/>
              </w:rPr>
            </w:pPr>
            <w:r w:rsidRPr="003275F5">
              <w:rPr>
                <w:color w:val="000000"/>
                <w:sz w:val="16"/>
                <w:szCs w:val="16"/>
              </w:rPr>
              <w:t>(3.48</w:t>
            </w:r>
            <w:r w:rsidR="003275F5" w:rsidRPr="003275F5">
              <w:rPr>
                <w:color w:val="000000"/>
                <w:sz w:val="16"/>
                <w:szCs w:val="16"/>
              </w:rPr>
              <w:t>3</w:t>
            </w:r>
            <w:r w:rsidRPr="003275F5">
              <w:rPr>
                <w:color w:val="000000"/>
                <w:sz w:val="16"/>
                <w:szCs w:val="16"/>
              </w:rPr>
              <w:t>)</w:t>
            </w:r>
          </w:p>
        </w:tc>
        <w:tc>
          <w:tcPr>
            <w:tcW w:w="992" w:type="dxa"/>
            <w:tcBorders>
              <w:top w:val="nil"/>
              <w:left w:val="single" w:sz="4" w:space="0" w:color="auto"/>
              <w:bottom w:val="nil"/>
              <w:right w:val="single" w:sz="4" w:space="0" w:color="auto"/>
            </w:tcBorders>
            <w:shd w:val="clear" w:color="auto" w:fill="auto"/>
            <w:noWrap/>
            <w:vAlign w:val="bottom"/>
            <w:hideMark/>
          </w:tcPr>
          <w:p w14:paraId="7C99C9C5"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32DE7EEE" w14:textId="77777777" w:rsidR="008D3B87" w:rsidRPr="003275F5" w:rsidRDefault="008D3B87" w:rsidP="003275F5">
            <w:pPr>
              <w:spacing w:line="360" w:lineRule="auto"/>
              <w:rPr>
                <w:color w:val="000000"/>
                <w:sz w:val="16"/>
                <w:szCs w:val="16"/>
              </w:rPr>
            </w:pPr>
          </w:p>
        </w:tc>
      </w:tr>
      <w:tr w:rsidR="003275F5" w:rsidRPr="003275F5" w14:paraId="46B2D9B3"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658B77B2" w14:textId="77777777" w:rsidR="008D3B87" w:rsidRPr="003275F5" w:rsidRDefault="008D3B87" w:rsidP="003275F5">
            <w:pPr>
              <w:spacing w:line="360" w:lineRule="auto"/>
              <w:rPr>
                <w:color w:val="000000"/>
                <w:sz w:val="16"/>
                <w:szCs w:val="16"/>
              </w:rPr>
            </w:pPr>
            <w:r w:rsidRPr="003275F5">
              <w:rPr>
                <w:color w:val="000000"/>
                <w:sz w:val="16"/>
                <w:szCs w:val="16"/>
              </w:rPr>
              <w:t>SC*Earnings change</w:t>
            </w:r>
          </w:p>
        </w:tc>
        <w:tc>
          <w:tcPr>
            <w:tcW w:w="993" w:type="dxa"/>
            <w:tcBorders>
              <w:top w:val="nil"/>
              <w:left w:val="nil"/>
              <w:bottom w:val="nil"/>
              <w:right w:val="single" w:sz="4" w:space="0" w:color="auto"/>
            </w:tcBorders>
            <w:shd w:val="clear" w:color="auto" w:fill="auto"/>
            <w:noWrap/>
            <w:vAlign w:val="bottom"/>
            <w:hideMark/>
          </w:tcPr>
          <w:p w14:paraId="327BC34D"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100406E"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1B4A58A" w14:textId="58559207" w:rsidR="008D3B87" w:rsidRPr="003275F5" w:rsidRDefault="008D3B87" w:rsidP="003275F5">
            <w:pPr>
              <w:spacing w:line="360" w:lineRule="auto"/>
              <w:rPr>
                <w:color w:val="000000"/>
                <w:sz w:val="16"/>
                <w:szCs w:val="16"/>
              </w:rPr>
            </w:pPr>
            <w:r w:rsidRPr="003275F5">
              <w:rPr>
                <w:color w:val="000000"/>
                <w:sz w:val="16"/>
                <w:szCs w:val="16"/>
              </w:rPr>
              <w:t>-58.641***</w:t>
            </w:r>
          </w:p>
        </w:tc>
        <w:tc>
          <w:tcPr>
            <w:tcW w:w="992" w:type="dxa"/>
            <w:tcBorders>
              <w:top w:val="nil"/>
              <w:left w:val="nil"/>
              <w:bottom w:val="nil"/>
              <w:right w:val="nil"/>
            </w:tcBorders>
            <w:shd w:val="clear" w:color="auto" w:fill="auto"/>
            <w:noWrap/>
            <w:vAlign w:val="bottom"/>
            <w:hideMark/>
          </w:tcPr>
          <w:p w14:paraId="5A3F4FFC" w14:textId="77777777" w:rsidR="008D3B87" w:rsidRPr="003275F5" w:rsidRDefault="008D3B87" w:rsidP="003275F5">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49EC60DF"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C4D1B30"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518C18E" w14:textId="6D732E1F" w:rsidR="008D3B87" w:rsidRPr="003275F5" w:rsidRDefault="008D3B87" w:rsidP="003275F5">
            <w:pPr>
              <w:spacing w:line="360" w:lineRule="auto"/>
              <w:rPr>
                <w:color w:val="000000"/>
                <w:sz w:val="16"/>
                <w:szCs w:val="16"/>
              </w:rPr>
            </w:pPr>
            <w:r w:rsidRPr="003275F5">
              <w:rPr>
                <w:color w:val="000000"/>
                <w:sz w:val="16"/>
                <w:szCs w:val="16"/>
              </w:rPr>
              <w:t>7.515</w:t>
            </w:r>
          </w:p>
        </w:tc>
        <w:tc>
          <w:tcPr>
            <w:tcW w:w="946" w:type="dxa"/>
            <w:tcBorders>
              <w:top w:val="nil"/>
              <w:left w:val="nil"/>
              <w:bottom w:val="nil"/>
              <w:right w:val="nil"/>
            </w:tcBorders>
            <w:shd w:val="clear" w:color="auto" w:fill="auto"/>
            <w:noWrap/>
            <w:vAlign w:val="bottom"/>
            <w:hideMark/>
          </w:tcPr>
          <w:p w14:paraId="21C61225" w14:textId="77777777" w:rsidR="008D3B87" w:rsidRPr="003275F5" w:rsidRDefault="008D3B87" w:rsidP="003275F5">
            <w:pPr>
              <w:spacing w:line="360" w:lineRule="auto"/>
              <w:jc w:val="right"/>
              <w:rPr>
                <w:color w:val="000000"/>
                <w:sz w:val="16"/>
                <w:szCs w:val="16"/>
              </w:rPr>
            </w:pPr>
          </w:p>
        </w:tc>
      </w:tr>
      <w:tr w:rsidR="003275F5" w:rsidRPr="003275F5" w14:paraId="2624A59A"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56569413"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27B73E5"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519ED9C"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EBD5636" w14:textId="65CFF121" w:rsidR="008D3B87" w:rsidRPr="003275F5" w:rsidRDefault="008D3B87" w:rsidP="003275F5">
            <w:pPr>
              <w:spacing w:line="360" w:lineRule="auto"/>
              <w:rPr>
                <w:color w:val="000000"/>
                <w:sz w:val="16"/>
                <w:szCs w:val="16"/>
              </w:rPr>
            </w:pPr>
            <w:r w:rsidRPr="003275F5">
              <w:rPr>
                <w:color w:val="000000"/>
                <w:sz w:val="16"/>
                <w:szCs w:val="16"/>
              </w:rPr>
              <w:t>(9.93)</w:t>
            </w:r>
          </w:p>
        </w:tc>
        <w:tc>
          <w:tcPr>
            <w:tcW w:w="992" w:type="dxa"/>
            <w:tcBorders>
              <w:top w:val="nil"/>
              <w:left w:val="nil"/>
              <w:bottom w:val="nil"/>
              <w:right w:val="nil"/>
            </w:tcBorders>
            <w:shd w:val="clear" w:color="auto" w:fill="auto"/>
            <w:noWrap/>
            <w:vAlign w:val="bottom"/>
            <w:hideMark/>
          </w:tcPr>
          <w:p w14:paraId="30A1159B" w14:textId="77777777" w:rsidR="008D3B87" w:rsidRPr="003275F5" w:rsidRDefault="008D3B87" w:rsidP="003275F5">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EC6B9CB"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8D27C76"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DFD7AEE" w14:textId="76BD42A9" w:rsidR="008D3B87" w:rsidRPr="003275F5" w:rsidRDefault="008D3B87" w:rsidP="003275F5">
            <w:pPr>
              <w:spacing w:line="360" w:lineRule="auto"/>
              <w:rPr>
                <w:color w:val="000000"/>
                <w:sz w:val="16"/>
                <w:szCs w:val="16"/>
              </w:rPr>
            </w:pPr>
            <w:r w:rsidRPr="003275F5">
              <w:rPr>
                <w:color w:val="000000"/>
                <w:sz w:val="16"/>
                <w:szCs w:val="16"/>
              </w:rPr>
              <w:t>(5.911)</w:t>
            </w:r>
          </w:p>
        </w:tc>
        <w:tc>
          <w:tcPr>
            <w:tcW w:w="946" w:type="dxa"/>
            <w:tcBorders>
              <w:top w:val="nil"/>
              <w:left w:val="nil"/>
              <w:bottom w:val="nil"/>
              <w:right w:val="nil"/>
            </w:tcBorders>
            <w:shd w:val="clear" w:color="auto" w:fill="auto"/>
            <w:noWrap/>
            <w:vAlign w:val="bottom"/>
            <w:hideMark/>
          </w:tcPr>
          <w:p w14:paraId="6061E1EA" w14:textId="77777777" w:rsidR="008D3B87" w:rsidRPr="003275F5" w:rsidRDefault="008D3B87" w:rsidP="003275F5">
            <w:pPr>
              <w:spacing w:line="360" w:lineRule="auto"/>
              <w:rPr>
                <w:color w:val="000000"/>
                <w:sz w:val="16"/>
                <w:szCs w:val="16"/>
              </w:rPr>
            </w:pPr>
          </w:p>
        </w:tc>
      </w:tr>
      <w:tr w:rsidR="003275F5" w:rsidRPr="003275F5" w14:paraId="7CD2AFA7"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66F1C562" w14:textId="77777777" w:rsidR="008D3B87" w:rsidRPr="003275F5" w:rsidRDefault="008D3B87" w:rsidP="003275F5">
            <w:pPr>
              <w:spacing w:line="360" w:lineRule="auto"/>
              <w:rPr>
                <w:color w:val="000000"/>
                <w:sz w:val="16"/>
                <w:szCs w:val="16"/>
              </w:rPr>
            </w:pPr>
            <w:r w:rsidRPr="003275F5">
              <w:rPr>
                <w:color w:val="000000"/>
                <w:sz w:val="16"/>
                <w:szCs w:val="16"/>
              </w:rPr>
              <w:t>SC*Wages change</w:t>
            </w:r>
          </w:p>
        </w:tc>
        <w:tc>
          <w:tcPr>
            <w:tcW w:w="993" w:type="dxa"/>
            <w:tcBorders>
              <w:top w:val="nil"/>
              <w:left w:val="nil"/>
              <w:bottom w:val="nil"/>
              <w:right w:val="single" w:sz="4" w:space="0" w:color="auto"/>
            </w:tcBorders>
            <w:shd w:val="clear" w:color="auto" w:fill="auto"/>
            <w:noWrap/>
            <w:vAlign w:val="bottom"/>
            <w:hideMark/>
          </w:tcPr>
          <w:p w14:paraId="642E2288"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8EFA4C1"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C9068C9"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B10DDB5" w14:textId="23BA7631" w:rsidR="008D3B87" w:rsidRPr="003275F5" w:rsidRDefault="008D3B87" w:rsidP="003275F5">
            <w:pPr>
              <w:spacing w:line="360" w:lineRule="auto"/>
              <w:rPr>
                <w:color w:val="000000"/>
                <w:sz w:val="16"/>
                <w:szCs w:val="16"/>
              </w:rPr>
            </w:pPr>
            <w:r w:rsidRPr="003275F5">
              <w:rPr>
                <w:color w:val="000000"/>
                <w:sz w:val="16"/>
                <w:szCs w:val="16"/>
              </w:rPr>
              <w:t>-67.313***</w:t>
            </w:r>
          </w:p>
        </w:tc>
        <w:tc>
          <w:tcPr>
            <w:tcW w:w="993" w:type="dxa"/>
            <w:tcBorders>
              <w:top w:val="nil"/>
              <w:left w:val="single" w:sz="4" w:space="0" w:color="auto"/>
              <w:bottom w:val="nil"/>
              <w:right w:val="single" w:sz="4" w:space="0" w:color="auto"/>
            </w:tcBorders>
            <w:shd w:val="clear" w:color="auto" w:fill="auto"/>
            <w:noWrap/>
            <w:vAlign w:val="bottom"/>
            <w:hideMark/>
          </w:tcPr>
          <w:p w14:paraId="611637CD"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2C67A584"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F457DF7"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47FE2B5F" w14:textId="4D693DB8" w:rsidR="008D3B87" w:rsidRPr="003275F5" w:rsidRDefault="008D3B87" w:rsidP="003275F5">
            <w:pPr>
              <w:spacing w:line="360" w:lineRule="auto"/>
              <w:rPr>
                <w:color w:val="000000"/>
                <w:sz w:val="16"/>
                <w:szCs w:val="16"/>
              </w:rPr>
            </w:pPr>
            <w:r w:rsidRPr="003275F5">
              <w:rPr>
                <w:color w:val="000000"/>
                <w:sz w:val="16"/>
                <w:szCs w:val="16"/>
              </w:rPr>
              <w:t>28.651***</w:t>
            </w:r>
          </w:p>
        </w:tc>
      </w:tr>
      <w:tr w:rsidR="003275F5" w:rsidRPr="003275F5" w14:paraId="71688E3A"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39A99932"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A66F2D9"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A7F46F3"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FD1A322"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86C146F" w14:textId="3512BDB3" w:rsidR="008D3B87" w:rsidRPr="003275F5" w:rsidRDefault="008D3B87" w:rsidP="003275F5">
            <w:pPr>
              <w:spacing w:line="360" w:lineRule="auto"/>
              <w:rPr>
                <w:color w:val="000000"/>
                <w:sz w:val="16"/>
                <w:szCs w:val="16"/>
              </w:rPr>
            </w:pPr>
            <w:r w:rsidRPr="003275F5">
              <w:rPr>
                <w:color w:val="000000"/>
                <w:sz w:val="16"/>
                <w:szCs w:val="16"/>
              </w:rPr>
              <w:t>(10.875)</w:t>
            </w:r>
          </w:p>
        </w:tc>
        <w:tc>
          <w:tcPr>
            <w:tcW w:w="993" w:type="dxa"/>
            <w:tcBorders>
              <w:top w:val="nil"/>
              <w:left w:val="single" w:sz="4" w:space="0" w:color="auto"/>
              <w:bottom w:val="nil"/>
              <w:right w:val="single" w:sz="4" w:space="0" w:color="auto"/>
            </w:tcBorders>
            <w:shd w:val="clear" w:color="auto" w:fill="auto"/>
            <w:noWrap/>
            <w:vAlign w:val="bottom"/>
            <w:hideMark/>
          </w:tcPr>
          <w:p w14:paraId="7558D24B"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B887DA1" w14:textId="77777777" w:rsidR="008D3B87" w:rsidRPr="003275F5" w:rsidRDefault="008D3B87" w:rsidP="003275F5">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E488963" w14:textId="77777777" w:rsidR="008D3B87" w:rsidRPr="003275F5" w:rsidRDefault="008D3B87" w:rsidP="003275F5">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6FCB9D90" w14:textId="5971A737" w:rsidR="008D3B87" w:rsidRPr="003275F5" w:rsidRDefault="008D3B87" w:rsidP="003275F5">
            <w:pPr>
              <w:spacing w:line="360" w:lineRule="auto"/>
              <w:rPr>
                <w:color w:val="000000"/>
                <w:sz w:val="16"/>
                <w:szCs w:val="16"/>
              </w:rPr>
            </w:pPr>
            <w:r w:rsidRPr="003275F5">
              <w:rPr>
                <w:color w:val="000000"/>
                <w:sz w:val="16"/>
                <w:szCs w:val="16"/>
              </w:rPr>
              <w:t>(8.091)</w:t>
            </w:r>
          </w:p>
        </w:tc>
      </w:tr>
      <w:tr w:rsidR="003275F5" w:rsidRPr="003275F5" w14:paraId="0FBDF700"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53253D15" w14:textId="77777777" w:rsidR="008D3B87" w:rsidRPr="003275F5" w:rsidRDefault="008D3B87" w:rsidP="003275F5">
            <w:pPr>
              <w:spacing w:line="360" w:lineRule="auto"/>
              <w:rPr>
                <w:color w:val="000000"/>
                <w:sz w:val="16"/>
                <w:szCs w:val="16"/>
              </w:rPr>
            </w:pPr>
            <w:r w:rsidRPr="003275F5">
              <w:rPr>
                <w:color w:val="000000"/>
                <w:sz w:val="16"/>
                <w:szCs w:val="16"/>
              </w:rPr>
              <w:t>Controls</w:t>
            </w:r>
          </w:p>
        </w:tc>
        <w:tc>
          <w:tcPr>
            <w:tcW w:w="993" w:type="dxa"/>
            <w:tcBorders>
              <w:top w:val="nil"/>
              <w:left w:val="nil"/>
              <w:bottom w:val="nil"/>
              <w:right w:val="single" w:sz="4" w:space="0" w:color="auto"/>
            </w:tcBorders>
            <w:shd w:val="clear" w:color="auto" w:fill="auto"/>
            <w:noWrap/>
            <w:vAlign w:val="bottom"/>
            <w:hideMark/>
          </w:tcPr>
          <w:p w14:paraId="56A52BC4" w14:textId="77777777" w:rsidR="008D3B87" w:rsidRPr="003275F5" w:rsidRDefault="008D3B87" w:rsidP="003275F5">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198CCF94" w14:textId="77777777" w:rsidR="008D3B87" w:rsidRPr="003275F5" w:rsidRDefault="008D3B87" w:rsidP="003275F5">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4A041E48" w14:textId="77777777" w:rsidR="008D3B87" w:rsidRPr="003275F5" w:rsidRDefault="008D3B87" w:rsidP="003275F5">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1B0A8EDE" w14:textId="77777777" w:rsidR="008D3B87" w:rsidRPr="003275F5" w:rsidRDefault="008D3B87" w:rsidP="003275F5">
            <w:pPr>
              <w:spacing w:line="360" w:lineRule="auto"/>
              <w:rPr>
                <w:color w:val="000000"/>
                <w:sz w:val="16"/>
                <w:szCs w:val="16"/>
              </w:rPr>
            </w:pPr>
            <w:r w:rsidRPr="003275F5">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7F17A4E6" w14:textId="77777777" w:rsidR="008D3B87" w:rsidRPr="003275F5" w:rsidRDefault="008D3B87" w:rsidP="003275F5">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491E0BFB" w14:textId="77777777" w:rsidR="008D3B87" w:rsidRPr="003275F5" w:rsidRDefault="008D3B87" w:rsidP="003275F5">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20BE82C3" w14:textId="77777777" w:rsidR="008D3B87" w:rsidRPr="003275F5" w:rsidRDefault="008D3B87" w:rsidP="003275F5">
            <w:pPr>
              <w:spacing w:line="360" w:lineRule="auto"/>
              <w:rPr>
                <w:color w:val="000000"/>
                <w:sz w:val="16"/>
                <w:szCs w:val="16"/>
              </w:rPr>
            </w:pPr>
            <w:r w:rsidRPr="003275F5">
              <w:rPr>
                <w:color w:val="000000"/>
                <w:sz w:val="16"/>
                <w:szCs w:val="16"/>
              </w:rPr>
              <w:t>YES</w:t>
            </w:r>
          </w:p>
        </w:tc>
        <w:tc>
          <w:tcPr>
            <w:tcW w:w="946" w:type="dxa"/>
            <w:tcBorders>
              <w:top w:val="nil"/>
              <w:left w:val="nil"/>
              <w:bottom w:val="nil"/>
              <w:right w:val="nil"/>
            </w:tcBorders>
            <w:shd w:val="clear" w:color="auto" w:fill="auto"/>
            <w:noWrap/>
            <w:vAlign w:val="bottom"/>
            <w:hideMark/>
          </w:tcPr>
          <w:p w14:paraId="47AB3FDE" w14:textId="77777777" w:rsidR="008D3B87" w:rsidRPr="003275F5" w:rsidRDefault="008D3B87" w:rsidP="003275F5">
            <w:pPr>
              <w:spacing w:line="360" w:lineRule="auto"/>
              <w:rPr>
                <w:color w:val="000000"/>
                <w:sz w:val="16"/>
                <w:szCs w:val="16"/>
              </w:rPr>
            </w:pPr>
            <w:r w:rsidRPr="003275F5">
              <w:rPr>
                <w:color w:val="000000"/>
                <w:sz w:val="16"/>
                <w:szCs w:val="16"/>
              </w:rPr>
              <w:t>YES</w:t>
            </w:r>
          </w:p>
        </w:tc>
      </w:tr>
      <w:tr w:rsidR="003275F5" w:rsidRPr="003275F5" w14:paraId="7A21C130" w14:textId="77777777" w:rsidTr="003275F5">
        <w:trPr>
          <w:trHeight w:val="320"/>
        </w:trPr>
        <w:tc>
          <w:tcPr>
            <w:tcW w:w="1134" w:type="dxa"/>
            <w:tcBorders>
              <w:top w:val="nil"/>
              <w:left w:val="nil"/>
              <w:bottom w:val="nil"/>
              <w:right w:val="single" w:sz="4" w:space="0" w:color="auto"/>
            </w:tcBorders>
            <w:shd w:val="clear" w:color="auto" w:fill="auto"/>
            <w:noWrap/>
            <w:vAlign w:val="bottom"/>
            <w:hideMark/>
          </w:tcPr>
          <w:p w14:paraId="05B97C31" w14:textId="77777777" w:rsidR="008D3B87" w:rsidRPr="003275F5" w:rsidRDefault="008D3B87" w:rsidP="003275F5">
            <w:pPr>
              <w:spacing w:line="360" w:lineRule="auto"/>
              <w:rPr>
                <w:color w:val="000000"/>
                <w:sz w:val="16"/>
                <w:szCs w:val="16"/>
              </w:rPr>
            </w:pPr>
            <w:r w:rsidRPr="003275F5">
              <w:rPr>
                <w:color w:val="000000"/>
                <w:sz w:val="16"/>
                <w:szCs w:val="16"/>
              </w:rPr>
              <w:t>State FE</w:t>
            </w:r>
          </w:p>
        </w:tc>
        <w:tc>
          <w:tcPr>
            <w:tcW w:w="993" w:type="dxa"/>
            <w:tcBorders>
              <w:top w:val="nil"/>
              <w:left w:val="nil"/>
              <w:bottom w:val="nil"/>
              <w:right w:val="single" w:sz="4" w:space="0" w:color="auto"/>
            </w:tcBorders>
            <w:shd w:val="clear" w:color="auto" w:fill="auto"/>
            <w:noWrap/>
            <w:vAlign w:val="bottom"/>
            <w:hideMark/>
          </w:tcPr>
          <w:p w14:paraId="37DE1854" w14:textId="77777777" w:rsidR="008D3B87" w:rsidRPr="003275F5" w:rsidRDefault="008D3B87" w:rsidP="003275F5">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5E580EA7" w14:textId="77777777" w:rsidR="008D3B87" w:rsidRPr="003275F5" w:rsidRDefault="008D3B87" w:rsidP="003275F5">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73370916" w14:textId="77777777" w:rsidR="008D3B87" w:rsidRPr="003275F5" w:rsidRDefault="008D3B87" w:rsidP="003275F5">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21648AD4" w14:textId="77777777" w:rsidR="008D3B87" w:rsidRPr="003275F5" w:rsidRDefault="008D3B87" w:rsidP="003275F5">
            <w:pPr>
              <w:spacing w:line="360" w:lineRule="auto"/>
              <w:rPr>
                <w:color w:val="000000"/>
                <w:sz w:val="16"/>
                <w:szCs w:val="16"/>
              </w:rPr>
            </w:pPr>
            <w:r w:rsidRPr="003275F5">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292EA7D5" w14:textId="77777777" w:rsidR="008D3B87" w:rsidRPr="003275F5" w:rsidRDefault="008D3B87" w:rsidP="003275F5">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7DE94E6C" w14:textId="77777777" w:rsidR="008D3B87" w:rsidRPr="003275F5" w:rsidRDefault="008D3B87" w:rsidP="003275F5">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7A728057" w14:textId="77777777" w:rsidR="008D3B87" w:rsidRPr="003275F5" w:rsidRDefault="008D3B87" w:rsidP="003275F5">
            <w:pPr>
              <w:spacing w:line="360" w:lineRule="auto"/>
              <w:rPr>
                <w:color w:val="000000"/>
                <w:sz w:val="16"/>
                <w:szCs w:val="16"/>
              </w:rPr>
            </w:pPr>
            <w:r w:rsidRPr="003275F5">
              <w:rPr>
                <w:color w:val="000000"/>
                <w:sz w:val="16"/>
                <w:szCs w:val="16"/>
              </w:rPr>
              <w:t>YES</w:t>
            </w:r>
          </w:p>
        </w:tc>
        <w:tc>
          <w:tcPr>
            <w:tcW w:w="946" w:type="dxa"/>
            <w:tcBorders>
              <w:top w:val="nil"/>
              <w:left w:val="nil"/>
              <w:bottom w:val="nil"/>
              <w:right w:val="nil"/>
            </w:tcBorders>
            <w:shd w:val="clear" w:color="auto" w:fill="auto"/>
            <w:noWrap/>
            <w:vAlign w:val="bottom"/>
            <w:hideMark/>
          </w:tcPr>
          <w:p w14:paraId="15B2743B" w14:textId="77777777" w:rsidR="008D3B87" w:rsidRPr="003275F5" w:rsidRDefault="008D3B87" w:rsidP="003275F5">
            <w:pPr>
              <w:spacing w:line="360" w:lineRule="auto"/>
              <w:rPr>
                <w:color w:val="000000"/>
                <w:sz w:val="16"/>
                <w:szCs w:val="16"/>
              </w:rPr>
            </w:pPr>
            <w:r w:rsidRPr="003275F5">
              <w:rPr>
                <w:color w:val="000000"/>
                <w:sz w:val="16"/>
                <w:szCs w:val="16"/>
              </w:rPr>
              <w:t>YES</w:t>
            </w:r>
          </w:p>
        </w:tc>
      </w:tr>
    </w:tbl>
    <w:p w14:paraId="505F412C" w14:textId="77777777" w:rsidR="003275F5" w:rsidRPr="00057254" w:rsidRDefault="003275F5" w:rsidP="003275F5">
      <w:pPr>
        <w:spacing w:line="480" w:lineRule="auto"/>
        <w:rPr>
          <w:sz w:val="22"/>
          <w:szCs w:val="22"/>
        </w:rPr>
      </w:pPr>
      <w:r w:rsidRPr="00057254">
        <w:rPr>
          <w:sz w:val="22"/>
          <w:szCs w:val="22"/>
        </w:rPr>
        <w:t>Note: Std. err. In (). p-value &lt; ,1 †; p-value &lt; 0,05 *; p-value &lt; 0,005 **; p-value &lt; 0,001 ***.</w:t>
      </w:r>
    </w:p>
    <w:p w14:paraId="5C8C1BFA" w14:textId="77777777" w:rsidR="008D3B87" w:rsidRDefault="008D3B87" w:rsidP="008D3B87">
      <w:pPr>
        <w:spacing w:line="480" w:lineRule="auto"/>
      </w:pPr>
    </w:p>
    <w:p w14:paraId="35759607" w14:textId="753810C5" w:rsidR="005F6741" w:rsidRDefault="005F6741" w:rsidP="005F6741">
      <w:pPr>
        <w:spacing w:before="240" w:line="480" w:lineRule="auto"/>
      </w:pPr>
      <w:r w:rsidRPr="00057254">
        <w:rPr>
          <w:b/>
          <w:bCs/>
        </w:rPr>
        <w:t xml:space="preserve">Table </w:t>
      </w:r>
      <w:r>
        <w:rPr>
          <w:b/>
          <w:bCs/>
        </w:rPr>
        <w:t>4</w:t>
      </w:r>
      <w:r w:rsidRPr="00057254">
        <w:rPr>
          <w:b/>
          <w:bCs/>
        </w:rPr>
        <w:t>.</w:t>
      </w:r>
      <w:r w:rsidRPr="00057254">
        <w:t xml:space="preserve"> Interactions between social capital and economic change</w:t>
      </w:r>
      <w:r>
        <w:t>, 20</w:t>
      </w:r>
      <w:r w:rsidR="00F021AD">
        <w:t xml:space="preserve">20 </w:t>
      </w:r>
      <w:r>
        <w:t xml:space="preserve">elections </w:t>
      </w:r>
      <w:r w:rsidRPr="00057254">
        <w:t xml:space="preserve">(Part </w:t>
      </w:r>
      <w:r>
        <w:t>3</w:t>
      </w:r>
      <w:r w:rsidRPr="00057254">
        <w:t>)</w:t>
      </w:r>
    </w:p>
    <w:tbl>
      <w:tblPr>
        <w:tblW w:w="5000" w:type="pct"/>
        <w:tblLook w:val="04A0" w:firstRow="1" w:lastRow="0" w:firstColumn="1" w:lastColumn="0" w:noHBand="0" w:noVBand="1"/>
      </w:tblPr>
      <w:tblGrid>
        <w:gridCol w:w="3416"/>
        <w:gridCol w:w="1379"/>
        <w:gridCol w:w="1475"/>
        <w:gridCol w:w="1379"/>
        <w:gridCol w:w="1377"/>
      </w:tblGrid>
      <w:tr w:rsidR="005F6741" w:rsidRPr="005F6741" w14:paraId="6A1F7F8E" w14:textId="77777777" w:rsidTr="005F6741">
        <w:trPr>
          <w:trHeight w:val="320"/>
        </w:trPr>
        <w:tc>
          <w:tcPr>
            <w:tcW w:w="1892" w:type="pct"/>
            <w:tcBorders>
              <w:top w:val="nil"/>
              <w:left w:val="nil"/>
              <w:bottom w:val="single" w:sz="4" w:space="0" w:color="auto"/>
              <w:right w:val="single" w:sz="4" w:space="0" w:color="auto"/>
            </w:tcBorders>
            <w:shd w:val="clear" w:color="auto" w:fill="auto"/>
            <w:noWrap/>
            <w:vAlign w:val="bottom"/>
            <w:hideMark/>
          </w:tcPr>
          <w:p w14:paraId="6ADEC7E8"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3108" w:type="pct"/>
            <w:gridSpan w:val="4"/>
            <w:tcBorders>
              <w:top w:val="nil"/>
              <w:left w:val="nil"/>
              <w:bottom w:val="single" w:sz="4" w:space="0" w:color="auto"/>
              <w:right w:val="nil"/>
            </w:tcBorders>
            <w:shd w:val="clear" w:color="auto" w:fill="auto"/>
            <w:noWrap/>
            <w:vAlign w:val="bottom"/>
            <w:hideMark/>
          </w:tcPr>
          <w:p w14:paraId="7FA7F99A" w14:textId="77777777" w:rsidR="005F6741" w:rsidRPr="005F6741" w:rsidRDefault="005F6741" w:rsidP="005F6741">
            <w:pPr>
              <w:spacing w:line="360" w:lineRule="auto"/>
              <w:jc w:val="center"/>
              <w:rPr>
                <w:color w:val="000000"/>
                <w:sz w:val="16"/>
                <w:szCs w:val="16"/>
              </w:rPr>
            </w:pPr>
            <w:r w:rsidRPr="005F6741">
              <w:rPr>
                <w:color w:val="000000"/>
                <w:sz w:val="16"/>
                <w:szCs w:val="16"/>
              </w:rPr>
              <w:t>Economic Connectedness</w:t>
            </w:r>
          </w:p>
        </w:tc>
      </w:tr>
      <w:tr w:rsidR="005F6741" w:rsidRPr="005F6741" w14:paraId="6F1A7C2A"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556D591B" w14:textId="77777777" w:rsidR="005F6741" w:rsidRPr="005F6741" w:rsidRDefault="005F6741" w:rsidP="005F6741">
            <w:pPr>
              <w:spacing w:line="360" w:lineRule="auto"/>
              <w:rPr>
                <w:color w:val="000000"/>
                <w:sz w:val="16"/>
                <w:szCs w:val="16"/>
              </w:rPr>
            </w:pPr>
            <w:r w:rsidRPr="005F6741">
              <w:rPr>
                <w:color w:val="000000"/>
                <w:sz w:val="16"/>
                <w:szCs w:val="16"/>
              </w:rPr>
              <w:t>Income per capita (2016)</w:t>
            </w:r>
          </w:p>
        </w:tc>
        <w:tc>
          <w:tcPr>
            <w:tcW w:w="764" w:type="pct"/>
            <w:tcBorders>
              <w:top w:val="nil"/>
              <w:left w:val="nil"/>
              <w:bottom w:val="nil"/>
              <w:right w:val="single" w:sz="4" w:space="0" w:color="auto"/>
            </w:tcBorders>
            <w:shd w:val="clear" w:color="auto" w:fill="auto"/>
            <w:noWrap/>
            <w:vAlign w:val="bottom"/>
            <w:hideMark/>
          </w:tcPr>
          <w:p w14:paraId="5F003793" w14:textId="666AACF6" w:rsidR="005F6741" w:rsidRPr="005F6741" w:rsidRDefault="005F6741" w:rsidP="005F6741">
            <w:pPr>
              <w:spacing w:line="360" w:lineRule="auto"/>
              <w:rPr>
                <w:color w:val="000000"/>
                <w:sz w:val="16"/>
                <w:szCs w:val="16"/>
              </w:rPr>
            </w:pPr>
            <w:r w:rsidRPr="005F6741">
              <w:rPr>
                <w:color w:val="000000"/>
                <w:sz w:val="16"/>
                <w:szCs w:val="16"/>
              </w:rPr>
              <w:t>-0.000***</w:t>
            </w:r>
          </w:p>
        </w:tc>
        <w:tc>
          <w:tcPr>
            <w:tcW w:w="817" w:type="pct"/>
            <w:tcBorders>
              <w:top w:val="nil"/>
              <w:left w:val="nil"/>
              <w:bottom w:val="nil"/>
              <w:right w:val="nil"/>
            </w:tcBorders>
            <w:shd w:val="clear" w:color="auto" w:fill="auto"/>
            <w:noWrap/>
            <w:vAlign w:val="bottom"/>
            <w:hideMark/>
          </w:tcPr>
          <w:p w14:paraId="2660E948" w14:textId="340B7D00" w:rsidR="005F6741" w:rsidRPr="005F6741" w:rsidRDefault="005F6741" w:rsidP="005F6741">
            <w:pPr>
              <w:spacing w:line="360" w:lineRule="auto"/>
              <w:rPr>
                <w:color w:val="000000"/>
                <w:sz w:val="16"/>
                <w:szCs w:val="16"/>
              </w:rPr>
            </w:pPr>
            <w:r w:rsidRPr="005F6741">
              <w:rPr>
                <w:color w:val="000000"/>
                <w:sz w:val="16"/>
                <w:szCs w:val="16"/>
              </w:rPr>
              <w:t>-0.000***</w:t>
            </w:r>
          </w:p>
        </w:tc>
        <w:tc>
          <w:tcPr>
            <w:tcW w:w="764" w:type="pct"/>
            <w:tcBorders>
              <w:top w:val="nil"/>
              <w:left w:val="single" w:sz="4" w:space="0" w:color="auto"/>
              <w:bottom w:val="nil"/>
              <w:right w:val="single" w:sz="4" w:space="0" w:color="auto"/>
            </w:tcBorders>
            <w:shd w:val="clear" w:color="auto" w:fill="auto"/>
            <w:noWrap/>
            <w:vAlign w:val="bottom"/>
            <w:hideMark/>
          </w:tcPr>
          <w:p w14:paraId="6EE231B1" w14:textId="2A646B00" w:rsidR="005F6741" w:rsidRPr="005F6741" w:rsidRDefault="005F6741" w:rsidP="005F6741">
            <w:pPr>
              <w:spacing w:line="360" w:lineRule="auto"/>
              <w:rPr>
                <w:color w:val="000000"/>
                <w:sz w:val="16"/>
                <w:szCs w:val="16"/>
              </w:rPr>
            </w:pPr>
            <w:r w:rsidRPr="005F6741">
              <w:rPr>
                <w:color w:val="000000"/>
                <w:sz w:val="16"/>
                <w:szCs w:val="16"/>
              </w:rPr>
              <w:t>-0.000***</w:t>
            </w:r>
          </w:p>
        </w:tc>
        <w:tc>
          <w:tcPr>
            <w:tcW w:w="763" w:type="pct"/>
            <w:tcBorders>
              <w:top w:val="nil"/>
              <w:left w:val="nil"/>
              <w:bottom w:val="nil"/>
              <w:right w:val="nil"/>
            </w:tcBorders>
            <w:shd w:val="clear" w:color="auto" w:fill="auto"/>
            <w:noWrap/>
            <w:vAlign w:val="bottom"/>
            <w:hideMark/>
          </w:tcPr>
          <w:p w14:paraId="76993887" w14:textId="05753E2B" w:rsidR="005F6741" w:rsidRPr="005F6741" w:rsidRDefault="005F6741" w:rsidP="005F6741">
            <w:pPr>
              <w:spacing w:line="360" w:lineRule="auto"/>
              <w:rPr>
                <w:color w:val="000000"/>
                <w:sz w:val="16"/>
                <w:szCs w:val="16"/>
              </w:rPr>
            </w:pPr>
            <w:r w:rsidRPr="005F6741">
              <w:rPr>
                <w:color w:val="000000"/>
                <w:sz w:val="16"/>
                <w:szCs w:val="16"/>
              </w:rPr>
              <w:t>-0.000***</w:t>
            </w:r>
          </w:p>
        </w:tc>
      </w:tr>
      <w:tr w:rsidR="005F6741" w:rsidRPr="005F6741" w14:paraId="0AD9841B"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661A5177"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1AB425F6" w14:textId="05157390" w:rsidR="005F6741" w:rsidRPr="005F6741" w:rsidRDefault="005F6741" w:rsidP="005F6741">
            <w:pPr>
              <w:spacing w:line="360" w:lineRule="auto"/>
              <w:rPr>
                <w:color w:val="000000"/>
                <w:sz w:val="16"/>
                <w:szCs w:val="16"/>
              </w:rPr>
            </w:pPr>
            <w:r w:rsidRPr="005F6741">
              <w:rPr>
                <w:color w:val="000000"/>
                <w:sz w:val="16"/>
                <w:szCs w:val="16"/>
              </w:rPr>
              <w:t>(0.000)</w:t>
            </w:r>
          </w:p>
        </w:tc>
        <w:tc>
          <w:tcPr>
            <w:tcW w:w="817" w:type="pct"/>
            <w:tcBorders>
              <w:top w:val="nil"/>
              <w:left w:val="nil"/>
              <w:bottom w:val="nil"/>
              <w:right w:val="nil"/>
            </w:tcBorders>
            <w:shd w:val="clear" w:color="auto" w:fill="auto"/>
            <w:noWrap/>
            <w:vAlign w:val="bottom"/>
            <w:hideMark/>
          </w:tcPr>
          <w:p w14:paraId="0C211F25" w14:textId="4FA5E973" w:rsidR="005F6741" w:rsidRPr="005F6741" w:rsidRDefault="005F6741" w:rsidP="005F6741">
            <w:pPr>
              <w:spacing w:line="360" w:lineRule="auto"/>
              <w:rPr>
                <w:color w:val="000000"/>
                <w:sz w:val="16"/>
                <w:szCs w:val="16"/>
              </w:rPr>
            </w:pPr>
            <w:r w:rsidRPr="005F6741">
              <w:rPr>
                <w:color w:val="000000"/>
                <w:sz w:val="16"/>
                <w:szCs w:val="16"/>
              </w:rPr>
              <w:t>(0.000)</w:t>
            </w:r>
          </w:p>
        </w:tc>
        <w:tc>
          <w:tcPr>
            <w:tcW w:w="764" w:type="pct"/>
            <w:tcBorders>
              <w:top w:val="nil"/>
              <w:left w:val="single" w:sz="4" w:space="0" w:color="auto"/>
              <w:bottom w:val="nil"/>
              <w:right w:val="single" w:sz="4" w:space="0" w:color="auto"/>
            </w:tcBorders>
            <w:shd w:val="clear" w:color="auto" w:fill="auto"/>
            <w:noWrap/>
            <w:vAlign w:val="bottom"/>
            <w:hideMark/>
          </w:tcPr>
          <w:p w14:paraId="6DB47A92" w14:textId="04B18C57" w:rsidR="005F6741" w:rsidRPr="005F6741" w:rsidRDefault="005F6741" w:rsidP="005F6741">
            <w:pPr>
              <w:spacing w:line="360" w:lineRule="auto"/>
              <w:rPr>
                <w:color w:val="000000"/>
                <w:sz w:val="16"/>
                <w:szCs w:val="16"/>
              </w:rPr>
            </w:pPr>
            <w:r w:rsidRPr="005F6741">
              <w:rPr>
                <w:color w:val="000000"/>
                <w:sz w:val="16"/>
                <w:szCs w:val="16"/>
              </w:rPr>
              <w:t>(0.000)</w:t>
            </w:r>
          </w:p>
        </w:tc>
        <w:tc>
          <w:tcPr>
            <w:tcW w:w="763" w:type="pct"/>
            <w:tcBorders>
              <w:top w:val="nil"/>
              <w:left w:val="nil"/>
              <w:bottom w:val="nil"/>
              <w:right w:val="nil"/>
            </w:tcBorders>
            <w:shd w:val="clear" w:color="auto" w:fill="auto"/>
            <w:noWrap/>
            <w:vAlign w:val="bottom"/>
            <w:hideMark/>
          </w:tcPr>
          <w:p w14:paraId="3FCF32B8" w14:textId="51CEF8A5" w:rsidR="005F6741" w:rsidRPr="005F6741" w:rsidRDefault="005F6741" w:rsidP="005F6741">
            <w:pPr>
              <w:spacing w:line="360" w:lineRule="auto"/>
              <w:rPr>
                <w:color w:val="000000"/>
                <w:sz w:val="16"/>
                <w:szCs w:val="16"/>
              </w:rPr>
            </w:pPr>
            <w:r w:rsidRPr="005F6741">
              <w:rPr>
                <w:color w:val="000000"/>
                <w:sz w:val="16"/>
                <w:szCs w:val="16"/>
              </w:rPr>
              <w:t>(0.000)</w:t>
            </w:r>
          </w:p>
        </w:tc>
      </w:tr>
      <w:tr w:rsidR="005F6741" w:rsidRPr="005F6741" w14:paraId="09C44155"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55ADA951" w14:textId="77777777" w:rsidR="005F6741" w:rsidRPr="005F6741" w:rsidRDefault="005F6741" w:rsidP="005F6741">
            <w:pPr>
              <w:spacing w:line="360" w:lineRule="auto"/>
              <w:rPr>
                <w:color w:val="000000"/>
                <w:sz w:val="16"/>
                <w:szCs w:val="16"/>
              </w:rPr>
            </w:pPr>
            <w:r w:rsidRPr="005F6741">
              <w:rPr>
                <w:color w:val="000000"/>
                <w:sz w:val="16"/>
                <w:szCs w:val="16"/>
              </w:rPr>
              <w:t>Inequality (Gini 2016)</w:t>
            </w:r>
          </w:p>
        </w:tc>
        <w:tc>
          <w:tcPr>
            <w:tcW w:w="764" w:type="pct"/>
            <w:tcBorders>
              <w:top w:val="nil"/>
              <w:left w:val="nil"/>
              <w:bottom w:val="nil"/>
              <w:right w:val="single" w:sz="4" w:space="0" w:color="auto"/>
            </w:tcBorders>
            <w:shd w:val="clear" w:color="auto" w:fill="auto"/>
            <w:noWrap/>
            <w:vAlign w:val="bottom"/>
            <w:hideMark/>
          </w:tcPr>
          <w:p w14:paraId="02457A65" w14:textId="24A68823" w:rsidR="005F6741" w:rsidRPr="005F6741" w:rsidRDefault="005F6741" w:rsidP="005F6741">
            <w:pPr>
              <w:spacing w:line="360" w:lineRule="auto"/>
              <w:rPr>
                <w:color w:val="000000"/>
                <w:sz w:val="16"/>
                <w:szCs w:val="16"/>
              </w:rPr>
            </w:pPr>
            <w:r w:rsidRPr="005F6741">
              <w:rPr>
                <w:color w:val="000000"/>
                <w:sz w:val="16"/>
                <w:szCs w:val="16"/>
              </w:rPr>
              <w:t>-0.024</w:t>
            </w:r>
          </w:p>
        </w:tc>
        <w:tc>
          <w:tcPr>
            <w:tcW w:w="817" w:type="pct"/>
            <w:tcBorders>
              <w:top w:val="nil"/>
              <w:left w:val="nil"/>
              <w:bottom w:val="nil"/>
              <w:right w:val="nil"/>
            </w:tcBorders>
            <w:shd w:val="clear" w:color="auto" w:fill="auto"/>
            <w:noWrap/>
            <w:vAlign w:val="bottom"/>
            <w:hideMark/>
          </w:tcPr>
          <w:p w14:paraId="3E7532BC" w14:textId="11F93AF3" w:rsidR="005F6741" w:rsidRPr="005F6741" w:rsidRDefault="005F6741" w:rsidP="005F6741">
            <w:pPr>
              <w:spacing w:line="360" w:lineRule="auto"/>
              <w:rPr>
                <w:color w:val="000000"/>
                <w:sz w:val="16"/>
                <w:szCs w:val="16"/>
              </w:rPr>
            </w:pPr>
            <w:r w:rsidRPr="005F6741">
              <w:rPr>
                <w:color w:val="000000"/>
                <w:sz w:val="16"/>
                <w:szCs w:val="16"/>
              </w:rPr>
              <w:t>-0.144***</w:t>
            </w:r>
          </w:p>
        </w:tc>
        <w:tc>
          <w:tcPr>
            <w:tcW w:w="764" w:type="pct"/>
            <w:tcBorders>
              <w:top w:val="nil"/>
              <w:left w:val="single" w:sz="4" w:space="0" w:color="auto"/>
              <w:bottom w:val="nil"/>
              <w:right w:val="single" w:sz="4" w:space="0" w:color="auto"/>
            </w:tcBorders>
            <w:shd w:val="clear" w:color="auto" w:fill="auto"/>
            <w:noWrap/>
            <w:vAlign w:val="bottom"/>
            <w:hideMark/>
          </w:tcPr>
          <w:p w14:paraId="31281910" w14:textId="2FB477FD" w:rsidR="005F6741" w:rsidRPr="005F6741" w:rsidRDefault="005F6741" w:rsidP="005F6741">
            <w:pPr>
              <w:spacing w:line="360" w:lineRule="auto"/>
              <w:rPr>
                <w:color w:val="000000"/>
                <w:sz w:val="16"/>
                <w:szCs w:val="16"/>
              </w:rPr>
            </w:pPr>
            <w:r w:rsidRPr="005F6741">
              <w:rPr>
                <w:color w:val="000000"/>
                <w:sz w:val="16"/>
                <w:szCs w:val="16"/>
              </w:rPr>
              <w:t>-0.052†</w:t>
            </w:r>
          </w:p>
        </w:tc>
        <w:tc>
          <w:tcPr>
            <w:tcW w:w="763" w:type="pct"/>
            <w:tcBorders>
              <w:top w:val="nil"/>
              <w:left w:val="nil"/>
              <w:bottom w:val="nil"/>
              <w:right w:val="nil"/>
            </w:tcBorders>
            <w:shd w:val="clear" w:color="auto" w:fill="auto"/>
            <w:noWrap/>
            <w:vAlign w:val="bottom"/>
            <w:hideMark/>
          </w:tcPr>
          <w:p w14:paraId="6A563F38" w14:textId="6184B7EF" w:rsidR="005F6741" w:rsidRPr="005F6741" w:rsidRDefault="005F6741" w:rsidP="005F6741">
            <w:pPr>
              <w:spacing w:line="360" w:lineRule="auto"/>
              <w:rPr>
                <w:color w:val="000000"/>
                <w:sz w:val="16"/>
                <w:szCs w:val="16"/>
              </w:rPr>
            </w:pPr>
            <w:r w:rsidRPr="005F6741">
              <w:rPr>
                <w:color w:val="000000"/>
                <w:sz w:val="16"/>
                <w:szCs w:val="16"/>
              </w:rPr>
              <w:t>-0.042</w:t>
            </w:r>
          </w:p>
        </w:tc>
      </w:tr>
      <w:tr w:rsidR="005F6741" w:rsidRPr="005F6741" w14:paraId="6E217818"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490B0244"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4662C0DF" w14:textId="30390714" w:rsidR="005F6741" w:rsidRPr="005F6741" w:rsidRDefault="005F6741" w:rsidP="005F6741">
            <w:pPr>
              <w:spacing w:line="360" w:lineRule="auto"/>
              <w:rPr>
                <w:color w:val="000000"/>
                <w:sz w:val="16"/>
                <w:szCs w:val="16"/>
              </w:rPr>
            </w:pPr>
            <w:r w:rsidRPr="005F6741">
              <w:rPr>
                <w:color w:val="000000"/>
                <w:sz w:val="16"/>
                <w:szCs w:val="16"/>
              </w:rPr>
              <w:t>(0.03)</w:t>
            </w:r>
          </w:p>
        </w:tc>
        <w:tc>
          <w:tcPr>
            <w:tcW w:w="817" w:type="pct"/>
            <w:tcBorders>
              <w:top w:val="nil"/>
              <w:left w:val="nil"/>
              <w:bottom w:val="nil"/>
              <w:right w:val="nil"/>
            </w:tcBorders>
            <w:shd w:val="clear" w:color="auto" w:fill="auto"/>
            <w:noWrap/>
            <w:vAlign w:val="bottom"/>
            <w:hideMark/>
          </w:tcPr>
          <w:p w14:paraId="558E0081" w14:textId="1AB038D5" w:rsidR="005F6741" w:rsidRPr="005F6741" w:rsidRDefault="005F6741" w:rsidP="005F6741">
            <w:pPr>
              <w:spacing w:line="360" w:lineRule="auto"/>
              <w:rPr>
                <w:color w:val="000000"/>
                <w:sz w:val="16"/>
                <w:szCs w:val="16"/>
              </w:rPr>
            </w:pPr>
            <w:r w:rsidRPr="005F6741">
              <w:rPr>
                <w:color w:val="000000"/>
                <w:sz w:val="16"/>
                <w:szCs w:val="16"/>
              </w:rPr>
              <w:t>(0.028)</w:t>
            </w:r>
          </w:p>
        </w:tc>
        <w:tc>
          <w:tcPr>
            <w:tcW w:w="764" w:type="pct"/>
            <w:tcBorders>
              <w:top w:val="nil"/>
              <w:left w:val="single" w:sz="4" w:space="0" w:color="auto"/>
              <w:bottom w:val="nil"/>
              <w:right w:val="single" w:sz="4" w:space="0" w:color="auto"/>
            </w:tcBorders>
            <w:shd w:val="clear" w:color="auto" w:fill="auto"/>
            <w:noWrap/>
            <w:vAlign w:val="bottom"/>
            <w:hideMark/>
          </w:tcPr>
          <w:p w14:paraId="43B6385E" w14:textId="4FF37541" w:rsidR="005F6741" w:rsidRPr="005F6741" w:rsidRDefault="005F6741" w:rsidP="005F6741">
            <w:pPr>
              <w:spacing w:line="360" w:lineRule="auto"/>
              <w:rPr>
                <w:color w:val="000000"/>
                <w:sz w:val="16"/>
                <w:szCs w:val="16"/>
              </w:rPr>
            </w:pPr>
            <w:r w:rsidRPr="005F6741">
              <w:rPr>
                <w:color w:val="000000"/>
                <w:sz w:val="16"/>
                <w:szCs w:val="16"/>
              </w:rPr>
              <w:t>(0.03)</w:t>
            </w:r>
          </w:p>
        </w:tc>
        <w:tc>
          <w:tcPr>
            <w:tcW w:w="763" w:type="pct"/>
            <w:tcBorders>
              <w:top w:val="nil"/>
              <w:left w:val="nil"/>
              <w:bottom w:val="nil"/>
              <w:right w:val="nil"/>
            </w:tcBorders>
            <w:shd w:val="clear" w:color="auto" w:fill="auto"/>
            <w:noWrap/>
            <w:vAlign w:val="bottom"/>
            <w:hideMark/>
          </w:tcPr>
          <w:p w14:paraId="409D5061" w14:textId="38630EAA" w:rsidR="005F6741" w:rsidRPr="005F6741" w:rsidRDefault="005F6741" w:rsidP="005F6741">
            <w:pPr>
              <w:spacing w:line="360" w:lineRule="auto"/>
              <w:rPr>
                <w:color w:val="000000"/>
                <w:sz w:val="16"/>
                <w:szCs w:val="16"/>
              </w:rPr>
            </w:pPr>
            <w:r w:rsidRPr="005F6741">
              <w:rPr>
                <w:color w:val="000000"/>
                <w:sz w:val="16"/>
                <w:szCs w:val="16"/>
              </w:rPr>
              <w:t>(0.031)</w:t>
            </w:r>
          </w:p>
        </w:tc>
      </w:tr>
      <w:tr w:rsidR="005F6741" w:rsidRPr="005F6741" w14:paraId="110AA6EB"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15092F47" w14:textId="77777777" w:rsidR="005F6741" w:rsidRPr="005F6741" w:rsidRDefault="005F6741" w:rsidP="005F6741">
            <w:pPr>
              <w:spacing w:line="360" w:lineRule="auto"/>
              <w:rPr>
                <w:color w:val="000000"/>
                <w:sz w:val="16"/>
                <w:szCs w:val="16"/>
              </w:rPr>
            </w:pPr>
            <w:r w:rsidRPr="005F6741">
              <w:rPr>
                <w:color w:val="000000"/>
                <w:sz w:val="16"/>
                <w:szCs w:val="16"/>
              </w:rPr>
              <w:t>Social Capital</w:t>
            </w:r>
          </w:p>
        </w:tc>
        <w:tc>
          <w:tcPr>
            <w:tcW w:w="764" w:type="pct"/>
            <w:tcBorders>
              <w:top w:val="nil"/>
              <w:left w:val="nil"/>
              <w:bottom w:val="nil"/>
              <w:right w:val="single" w:sz="4" w:space="0" w:color="auto"/>
            </w:tcBorders>
            <w:shd w:val="clear" w:color="auto" w:fill="auto"/>
            <w:noWrap/>
            <w:vAlign w:val="bottom"/>
            <w:hideMark/>
          </w:tcPr>
          <w:p w14:paraId="1C676254" w14:textId="24BFC3F8" w:rsidR="005F6741" w:rsidRPr="005F6741" w:rsidRDefault="005F6741" w:rsidP="005F6741">
            <w:pPr>
              <w:spacing w:line="360" w:lineRule="auto"/>
              <w:rPr>
                <w:color w:val="000000"/>
                <w:sz w:val="16"/>
                <w:szCs w:val="16"/>
              </w:rPr>
            </w:pPr>
            <w:r w:rsidRPr="005F6741">
              <w:rPr>
                <w:color w:val="000000"/>
                <w:sz w:val="16"/>
                <w:szCs w:val="16"/>
              </w:rPr>
              <w:t>-0.04***</w:t>
            </w:r>
          </w:p>
        </w:tc>
        <w:tc>
          <w:tcPr>
            <w:tcW w:w="817" w:type="pct"/>
            <w:tcBorders>
              <w:top w:val="nil"/>
              <w:left w:val="nil"/>
              <w:bottom w:val="nil"/>
              <w:right w:val="nil"/>
            </w:tcBorders>
            <w:shd w:val="clear" w:color="auto" w:fill="auto"/>
            <w:noWrap/>
            <w:vAlign w:val="bottom"/>
            <w:hideMark/>
          </w:tcPr>
          <w:p w14:paraId="4533F872" w14:textId="1929A101" w:rsidR="005F6741" w:rsidRPr="005F6741" w:rsidRDefault="005F6741" w:rsidP="005F6741">
            <w:pPr>
              <w:spacing w:line="360" w:lineRule="auto"/>
              <w:rPr>
                <w:color w:val="000000"/>
                <w:sz w:val="16"/>
                <w:szCs w:val="16"/>
              </w:rPr>
            </w:pPr>
            <w:r w:rsidRPr="005F6741">
              <w:rPr>
                <w:color w:val="000000"/>
                <w:sz w:val="16"/>
                <w:szCs w:val="16"/>
              </w:rPr>
              <w:t>-0.034***</w:t>
            </w:r>
          </w:p>
        </w:tc>
        <w:tc>
          <w:tcPr>
            <w:tcW w:w="764" w:type="pct"/>
            <w:tcBorders>
              <w:top w:val="nil"/>
              <w:left w:val="single" w:sz="4" w:space="0" w:color="auto"/>
              <w:bottom w:val="nil"/>
              <w:right w:val="single" w:sz="4" w:space="0" w:color="auto"/>
            </w:tcBorders>
            <w:shd w:val="clear" w:color="auto" w:fill="auto"/>
            <w:noWrap/>
            <w:vAlign w:val="bottom"/>
            <w:hideMark/>
          </w:tcPr>
          <w:p w14:paraId="75CF15A3" w14:textId="3D59F26E" w:rsidR="005F6741" w:rsidRPr="005F6741" w:rsidRDefault="005F6741" w:rsidP="005F6741">
            <w:pPr>
              <w:spacing w:line="360" w:lineRule="auto"/>
              <w:rPr>
                <w:color w:val="000000"/>
                <w:sz w:val="16"/>
                <w:szCs w:val="16"/>
              </w:rPr>
            </w:pPr>
            <w:r w:rsidRPr="005F6741">
              <w:rPr>
                <w:color w:val="000000"/>
                <w:sz w:val="16"/>
                <w:szCs w:val="16"/>
              </w:rPr>
              <w:t>-0.167***</w:t>
            </w:r>
          </w:p>
        </w:tc>
        <w:tc>
          <w:tcPr>
            <w:tcW w:w="763" w:type="pct"/>
            <w:tcBorders>
              <w:top w:val="nil"/>
              <w:left w:val="nil"/>
              <w:bottom w:val="nil"/>
              <w:right w:val="nil"/>
            </w:tcBorders>
            <w:shd w:val="clear" w:color="auto" w:fill="auto"/>
            <w:noWrap/>
            <w:vAlign w:val="bottom"/>
            <w:hideMark/>
          </w:tcPr>
          <w:p w14:paraId="247E0175" w14:textId="2D833AA0" w:rsidR="005F6741" w:rsidRPr="005F6741" w:rsidRDefault="005F6741" w:rsidP="005F6741">
            <w:pPr>
              <w:spacing w:line="360" w:lineRule="auto"/>
              <w:rPr>
                <w:color w:val="000000"/>
                <w:sz w:val="16"/>
                <w:szCs w:val="16"/>
              </w:rPr>
            </w:pPr>
            <w:r w:rsidRPr="005F6741">
              <w:rPr>
                <w:color w:val="000000"/>
                <w:sz w:val="16"/>
                <w:szCs w:val="16"/>
              </w:rPr>
              <w:t>-0.12**</w:t>
            </w:r>
          </w:p>
        </w:tc>
      </w:tr>
      <w:tr w:rsidR="005F6741" w:rsidRPr="005F6741" w14:paraId="5DA2857C"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60B24ECD"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3385E89D" w14:textId="4789D53D" w:rsidR="005F6741" w:rsidRPr="005F6741" w:rsidRDefault="005F6741" w:rsidP="005F6741">
            <w:pPr>
              <w:spacing w:line="360" w:lineRule="auto"/>
              <w:rPr>
                <w:color w:val="000000"/>
                <w:sz w:val="16"/>
                <w:szCs w:val="16"/>
              </w:rPr>
            </w:pPr>
            <w:r w:rsidRPr="005F6741">
              <w:rPr>
                <w:color w:val="000000"/>
                <w:sz w:val="16"/>
                <w:szCs w:val="16"/>
              </w:rPr>
              <w:t>(0.012)</w:t>
            </w:r>
          </w:p>
        </w:tc>
        <w:tc>
          <w:tcPr>
            <w:tcW w:w="817" w:type="pct"/>
            <w:tcBorders>
              <w:top w:val="nil"/>
              <w:left w:val="nil"/>
              <w:bottom w:val="nil"/>
              <w:right w:val="nil"/>
            </w:tcBorders>
            <w:shd w:val="clear" w:color="auto" w:fill="auto"/>
            <w:noWrap/>
            <w:vAlign w:val="bottom"/>
            <w:hideMark/>
          </w:tcPr>
          <w:p w14:paraId="33399638" w14:textId="10A80460" w:rsidR="005F6741" w:rsidRPr="005F6741" w:rsidRDefault="005F6741" w:rsidP="005F6741">
            <w:pPr>
              <w:spacing w:line="360" w:lineRule="auto"/>
              <w:rPr>
                <w:color w:val="000000"/>
                <w:sz w:val="16"/>
                <w:szCs w:val="16"/>
              </w:rPr>
            </w:pPr>
            <w:r w:rsidRPr="005F6741">
              <w:rPr>
                <w:color w:val="000000"/>
                <w:sz w:val="16"/>
                <w:szCs w:val="16"/>
              </w:rPr>
              <w:t>(0.009)</w:t>
            </w:r>
          </w:p>
        </w:tc>
        <w:tc>
          <w:tcPr>
            <w:tcW w:w="764" w:type="pct"/>
            <w:tcBorders>
              <w:top w:val="nil"/>
              <w:left w:val="single" w:sz="4" w:space="0" w:color="auto"/>
              <w:bottom w:val="nil"/>
              <w:right w:val="single" w:sz="4" w:space="0" w:color="auto"/>
            </w:tcBorders>
            <w:shd w:val="clear" w:color="auto" w:fill="auto"/>
            <w:noWrap/>
            <w:vAlign w:val="bottom"/>
            <w:hideMark/>
          </w:tcPr>
          <w:p w14:paraId="4344AB40" w14:textId="16D01300" w:rsidR="005F6741" w:rsidRPr="005F6741" w:rsidRDefault="005F6741" w:rsidP="005F6741">
            <w:pPr>
              <w:spacing w:line="360" w:lineRule="auto"/>
              <w:rPr>
                <w:color w:val="000000"/>
                <w:sz w:val="16"/>
                <w:szCs w:val="16"/>
              </w:rPr>
            </w:pPr>
            <w:r w:rsidRPr="005F6741">
              <w:rPr>
                <w:color w:val="000000"/>
                <w:sz w:val="16"/>
                <w:szCs w:val="16"/>
              </w:rPr>
              <w:t>(0.025)</w:t>
            </w:r>
          </w:p>
        </w:tc>
        <w:tc>
          <w:tcPr>
            <w:tcW w:w="763" w:type="pct"/>
            <w:tcBorders>
              <w:top w:val="nil"/>
              <w:left w:val="nil"/>
              <w:bottom w:val="nil"/>
              <w:right w:val="nil"/>
            </w:tcBorders>
            <w:shd w:val="clear" w:color="auto" w:fill="auto"/>
            <w:noWrap/>
            <w:vAlign w:val="bottom"/>
            <w:hideMark/>
          </w:tcPr>
          <w:p w14:paraId="3C6A85F9" w14:textId="1EF1740A" w:rsidR="005F6741" w:rsidRPr="005F6741" w:rsidRDefault="005F6741" w:rsidP="005F6741">
            <w:pPr>
              <w:spacing w:line="360" w:lineRule="auto"/>
              <w:rPr>
                <w:color w:val="000000"/>
                <w:sz w:val="16"/>
                <w:szCs w:val="16"/>
              </w:rPr>
            </w:pPr>
            <w:r w:rsidRPr="005F6741">
              <w:rPr>
                <w:color w:val="000000"/>
                <w:sz w:val="16"/>
                <w:szCs w:val="16"/>
              </w:rPr>
              <w:t>(0.043)</w:t>
            </w:r>
          </w:p>
        </w:tc>
      </w:tr>
      <w:tr w:rsidR="005F6741" w:rsidRPr="005F6741" w14:paraId="5660E7AC"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3EE7D2B1" w14:textId="77777777" w:rsidR="005F6741" w:rsidRPr="005F6741" w:rsidRDefault="005F6741" w:rsidP="005F6741">
            <w:pPr>
              <w:spacing w:line="360" w:lineRule="auto"/>
              <w:rPr>
                <w:color w:val="000000"/>
                <w:sz w:val="16"/>
                <w:szCs w:val="16"/>
              </w:rPr>
            </w:pPr>
            <w:r w:rsidRPr="005F6741">
              <w:rPr>
                <w:color w:val="000000"/>
                <w:sz w:val="16"/>
                <w:szCs w:val="16"/>
              </w:rPr>
              <w:t>Employment change 1980-2016</w:t>
            </w:r>
          </w:p>
        </w:tc>
        <w:tc>
          <w:tcPr>
            <w:tcW w:w="764" w:type="pct"/>
            <w:tcBorders>
              <w:top w:val="nil"/>
              <w:left w:val="nil"/>
              <w:bottom w:val="nil"/>
              <w:right w:val="single" w:sz="4" w:space="0" w:color="auto"/>
            </w:tcBorders>
            <w:shd w:val="clear" w:color="auto" w:fill="auto"/>
            <w:noWrap/>
            <w:vAlign w:val="bottom"/>
            <w:hideMark/>
          </w:tcPr>
          <w:p w14:paraId="5E8AB8AD" w14:textId="7DBAD084" w:rsidR="005F6741" w:rsidRPr="005F6741" w:rsidRDefault="005F6741" w:rsidP="005F6741">
            <w:pPr>
              <w:spacing w:line="360" w:lineRule="auto"/>
              <w:rPr>
                <w:color w:val="000000"/>
                <w:sz w:val="16"/>
                <w:szCs w:val="16"/>
              </w:rPr>
            </w:pPr>
            <w:r w:rsidRPr="005F6741">
              <w:rPr>
                <w:color w:val="000000"/>
                <w:sz w:val="16"/>
                <w:szCs w:val="16"/>
              </w:rPr>
              <w:t>2.002**</w:t>
            </w:r>
          </w:p>
        </w:tc>
        <w:tc>
          <w:tcPr>
            <w:tcW w:w="817" w:type="pct"/>
            <w:tcBorders>
              <w:top w:val="nil"/>
              <w:left w:val="nil"/>
              <w:bottom w:val="nil"/>
              <w:right w:val="nil"/>
            </w:tcBorders>
            <w:shd w:val="clear" w:color="auto" w:fill="auto"/>
            <w:noWrap/>
            <w:vAlign w:val="bottom"/>
            <w:hideMark/>
          </w:tcPr>
          <w:p w14:paraId="0ADB9FAA" w14:textId="77777777" w:rsidR="005F6741" w:rsidRPr="005F6741" w:rsidRDefault="005F6741" w:rsidP="005F6741">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2688F5EE"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6F4F75A3" w14:textId="77777777" w:rsidR="005F6741" w:rsidRPr="005F6741" w:rsidRDefault="005F6741" w:rsidP="005F6741">
            <w:pPr>
              <w:spacing w:line="360" w:lineRule="auto"/>
              <w:rPr>
                <w:color w:val="000000"/>
                <w:sz w:val="16"/>
                <w:szCs w:val="16"/>
              </w:rPr>
            </w:pPr>
          </w:p>
        </w:tc>
      </w:tr>
      <w:tr w:rsidR="005F6741" w:rsidRPr="005F6741" w14:paraId="6FF95F97"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5EA49C41"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6C0B6398" w14:textId="1A29D997" w:rsidR="005F6741" w:rsidRPr="005F6741" w:rsidRDefault="005F6741" w:rsidP="005F6741">
            <w:pPr>
              <w:spacing w:line="360" w:lineRule="auto"/>
              <w:rPr>
                <w:color w:val="000000"/>
                <w:sz w:val="16"/>
                <w:szCs w:val="16"/>
              </w:rPr>
            </w:pPr>
            <w:r w:rsidRPr="005F6741">
              <w:rPr>
                <w:color w:val="000000"/>
                <w:sz w:val="16"/>
                <w:szCs w:val="16"/>
              </w:rPr>
              <w:t>(0.727)</w:t>
            </w:r>
          </w:p>
        </w:tc>
        <w:tc>
          <w:tcPr>
            <w:tcW w:w="817" w:type="pct"/>
            <w:tcBorders>
              <w:top w:val="nil"/>
              <w:left w:val="nil"/>
              <w:bottom w:val="nil"/>
              <w:right w:val="nil"/>
            </w:tcBorders>
            <w:shd w:val="clear" w:color="auto" w:fill="auto"/>
            <w:noWrap/>
            <w:vAlign w:val="bottom"/>
            <w:hideMark/>
          </w:tcPr>
          <w:p w14:paraId="0BF8B356" w14:textId="77777777" w:rsidR="005F6741" w:rsidRPr="005F6741" w:rsidRDefault="005F6741" w:rsidP="005F6741">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5F049A1F"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E9973B9" w14:textId="77777777" w:rsidR="005F6741" w:rsidRPr="005F6741" w:rsidRDefault="005F6741" w:rsidP="005F6741">
            <w:pPr>
              <w:spacing w:line="360" w:lineRule="auto"/>
              <w:rPr>
                <w:color w:val="000000"/>
                <w:sz w:val="16"/>
                <w:szCs w:val="16"/>
              </w:rPr>
            </w:pPr>
          </w:p>
        </w:tc>
      </w:tr>
      <w:tr w:rsidR="005F6741" w:rsidRPr="005F6741" w14:paraId="20921ED9"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4CD50676" w14:textId="77777777" w:rsidR="005F6741" w:rsidRPr="005F6741" w:rsidRDefault="005F6741" w:rsidP="005F6741">
            <w:pPr>
              <w:spacing w:line="360" w:lineRule="auto"/>
              <w:rPr>
                <w:color w:val="000000"/>
                <w:sz w:val="16"/>
                <w:szCs w:val="16"/>
              </w:rPr>
            </w:pPr>
            <w:r w:rsidRPr="005F6741">
              <w:rPr>
                <w:color w:val="000000"/>
                <w:sz w:val="16"/>
                <w:szCs w:val="16"/>
              </w:rPr>
              <w:t>Population change 1980-2016</w:t>
            </w:r>
          </w:p>
        </w:tc>
        <w:tc>
          <w:tcPr>
            <w:tcW w:w="764" w:type="pct"/>
            <w:tcBorders>
              <w:top w:val="nil"/>
              <w:left w:val="nil"/>
              <w:bottom w:val="nil"/>
              <w:right w:val="single" w:sz="4" w:space="0" w:color="auto"/>
            </w:tcBorders>
            <w:shd w:val="clear" w:color="auto" w:fill="auto"/>
            <w:noWrap/>
            <w:vAlign w:val="bottom"/>
            <w:hideMark/>
          </w:tcPr>
          <w:p w14:paraId="2365B835"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10588CD8" w14:textId="38108C24" w:rsidR="005F6741" w:rsidRPr="005F6741" w:rsidRDefault="005F6741" w:rsidP="005F6741">
            <w:pPr>
              <w:spacing w:line="360" w:lineRule="auto"/>
              <w:rPr>
                <w:color w:val="000000"/>
                <w:sz w:val="16"/>
                <w:szCs w:val="16"/>
              </w:rPr>
            </w:pPr>
            <w:r w:rsidRPr="005F6741">
              <w:rPr>
                <w:color w:val="000000"/>
                <w:sz w:val="16"/>
                <w:szCs w:val="16"/>
              </w:rPr>
              <w:t>-1.251***</w:t>
            </w:r>
          </w:p>
        </w:tc>
        <w:tc>
          <w:tcPr>
            <w:tcW w:w="764" w:type="pct"/>
            <w:tcBorders>
              <w:top w:val="nil"/>
              <w:left w:val="single" w:sz="4" w:space="0" w:color="auto"/>
              <w:bottom w:val="nil"/>
              <w:right w:val="single" w:sz="4" w:space="0" w:color="auto"/>
            </w:tcBorders>
            <w:shd w:val="clear" w:color="auto" w:fill="auto"/>
            <w:noWrap/>
            <w:vAlign w:val="bottom"/>
            <w:hideMark/>
          </w:tcPr>
          <w:p w14:paraId="301FE7CD"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530C7931" w14:textId="77777777" w:rsidR="005F6741" w:rsidRPr="005F6741" w:rsidRDefault="005F6741" w:rsidP="005F6741">
            <w:pPr>
              <w:spacing w:line="360" w:lineRule="auto"/>
              <w:rPr>
                <w:color w:val="000000"/>
                <w:sz w:val="16"/>
                <w:szCs w:val="16"/>
              </w:rPr>
            </w:pPr>
          </w:p>
        </w:tc>
      </w:tr>
      <w:tr w:rsidR="005F6741" w:rsidRPr="005F6741" w14:paraId="5C43FE32"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20B640B4"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0ADCF304"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596387B7" w14:textId="7DCAFF8D" w:rsidR="005F6741" w:rsidRPr="005F6741" w:rsidRDefault="005F6741" w:rsidP="005F6741">
            <w:pPr>
              <w:spacing w:line="360" w:lineRule="auto"/>
              <w:rPr>
                <w:color w:val="000000"/>
                <w:sz w:val="16"/>
                <w:szCs w:val="16"/>
              </w:rPr>
            </w:pPr>
            <w:r w:rsidRPr="005F6741">
              <w:rPr>
                <w:color w:val="000000"/>
                <w:sz w:val="16"/>
                <w:szCs w:val="16"/>
              </w:rPr>
              <w:t>(0.354)</w:t>
            </w:r>
          </w:p>
        </w:tc>
        <w:tc>
          <w:tcPr>
            <w:tcW w:w="764" w:type="pct"/>
            <w:tcBorders>
              <w:top w:val="nil"/>
              <w:left w:val="single" w:sz="4" w:space="0" w:color="auto"/>
              <w:bottom w:val="nil"/>
              <w:right w:val="single" w:sz="4" w:space="0" w:color="auto"/>
            </w:tcBorders>
            <w:shd w:val="clear" w:color="auto" w:fill="auto"/>
            <w:noWrap/>
            <w:vAlign w:val="bottom"/>
            <w:hideMark/>
          </w:tcPr>
          <w:p w14:paraId="5A5A5836"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56F6FC90" w14:textId="77777777" w:rsidR="005F6741" w:rsidRPr="005F6741" w:rsidRDefault="005F6741" w:rsidP="005F6741">
            <w:pPr>
              <w:spacing w:line="360" w:lineRule="auto"/>
              <w:rPr>
                <w:color w:val="000000"/>
                <w:sz w:val="16"/>
                <w:szCs w:val="16"/>
              </w:rPr>
            </w:pPr>
          </w:p>
        </w:tc>
      </w:tr>
      <w:tr w:rsidR="005F6741" w:rsidRPr="005F6741" w14:paraId="6A5C8E43"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377BB4DB" w14:textId="77777777" w:rsidR="005F6741" w:rsidRPr="005F6741" w:rsidRDefault="005F6741" w:rsidP="005F6741">
            <w:pPr>
              <w:spacing w:line="360" w:lineRule="auto"/>
              <w:rPr>
                <w:color w:val="000000"/>
                <w:sz w:val="16"/>
                <w:szCs w:val="16"/>
              </w:rPr>
            </w:pPr>
            <w:r w:rsidRPr="005F6741">
              <w:rPr>
                <w:color w:val="000000"/>
                <w:sz w:val="16"/>
                <w:szCs w:val="16"/>
              </w:rPr>
              <w:t>Average earnings per job change 1980-2016</w:t>
            </w:r>
          </w:p>
        </w:tc>
        <w:tc>
          <w:tcPr>
            <w:tcW w:w="764" w:type="pct"/>
            <w:tcBorders>
              <w:top w:val="nil"/>
              <w:left w:val="nil"/>
              <w:bottom w:val="nil"/>
              <w:right w:val="single" w:sz="4" w:space="0" w:color="auto"/>
            </w:tcBorders>
            <w:shd w:val="clear" w:color="auto" w:fill="auto"/>
            <w:noWrap/>
            <w:vAlign w:val="bottom"/>
            <w:hideMark/>
          </w:tcPr>
          <w:p w14:paraId="1FD61698"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732D814F" w14:textId="77777777" w:rsidR="005F6741" w:rsidRPr="005F6741" w:rsidRDefault="005F6741" w:rsidP="005F6741">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3C6A777" w14:textId="3CD4AA49" w:rsidR="005F6741" w:rsidRPr="005F6741" w:rsidRDefault="005F6741" w:rsidP="005F6741">
            <w:pPr>
              <w:spacing w:line="360" w:lineRule="auto"/>
              <w:rPr>
                <w:color w:val="000000"/>
                <w:sz w:val="16"/>
                <w:szCs w:val="16"/>
              </w:rPr>
            </w:pPr>
            <w:r w:rsidRPr="005F6741">
              <w:rPr>
                <w:color w:val="000000"/>
                <w:sz w:val="16"/>
                <w:szCs w:val="16"/>
              </w:rPr>
              <w:t>-1.349**</w:t>
            </w:r>
          </w:p>
        </w:tc>
        <w:tc>
          <w:tcPr>
            <w:tcW w:w="763" w:type="pct"/>
            <w:tcBorders>
              <w:top w:val="nil"/>
              <w:left w:val="nil"/>
              <w:bottom w:val="nil"/>
              <w:right w:val="nil"/>
            </w:tcBorders>
            <w:shd w:val="clear" w:color="auto" w:fill="auto"/>
            <w:noWrap/>
            <w:vAlign w:val="bottom"/>
            <w:hideMark/>
          </w:tcPr>
          <w:p w14:paraId="67134C21" w14:textId="77777777" w:rsidR="005F6741" w:rsidRPr="005F6741" w:rsidRDefault="005F6741" w:rsidP="005F6741">
            <w:pPr>
              <w:spacing w:line="360" w:lineRule="auto"/>
              <w:rPr>
                <w:color w:val="000000"/>
                <w:sz w:val="16"/>
                <w:szCs w:val="16"/>
              </w:rPr>
            </w:pPr>
          </w:p>
        </w:tc>
      </w:tr>
      <w:tr w:rsidR="005F6741" w:rsidRPr="005F6741" w14:paraId="28EE7B30"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7BCA9F57"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274FC83D"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3AC19AC3" w14:textId="77777777" w:rsidR="005F6741" w:rsidRPr="005F6741" w:rsidRDefault="005F6741" w:rsidP="005F6741">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05AF312" w14:textId="1B620DD1" w:rsidR="005F6741" w:rsidRPr="005F6741" w:rsidRDefault="005F6741" w:rsidP="005F6741">
            <w:pPr>
              <w:spacing w:line="360" w:lineRule="auto"/>
              <w:rPr>
                <w:color w:val="000000"/>
                <w:sz w:val="16"/>
                <w:szCs w:val="16"/>
              </w:rPr>
            </w:pPr>
            <w:r w:rsidRPr="005F6741">
              <w:rPr>
                <w:color w:val="000000"/>
                <w:sz w:val="16"/>
                <w:szCs w:val="16"/>
              </w:rPr>
              <w:t>(0.49)</w:t>
            </w:r>
          </w:p>
        </w:tc>
        <w:tc>
          <w:tcPr>
            <w:tcW w:w="763" w:type="pct"/>
            <w:tcBorders>
              <w:top w:val="nil"/>
              <w:left w:val="nil"/>
              <w:bottom w:val="nil"/>
              <w:right w:val="nil"/>
            </w:tcBorders>
            <w:shd w:val="clear" w:color="auto" w:fill="auto"/>
            <w:noWrap/>
            <w:vAlign w:val="bottom"/>
            <w:hideMark/>
          </w:tcPr>
          <w:p w14:paraId="2C2BD747" w14:textId="77777777" w:rsidR="005F6741" w:rsidRPr="005F6741" w:rsidRDefault="005F6741" w:rsidP="005F6741">
            <w:pPr>
              <w:spacing w:line="360" w:lineRule="auto"/>
              <w:jc w:val="center"/>
              <w:rPr>
                <w:color w:val="000000"/>
                <w:sz w:val="16"/>
                <w:szCs w:val="16"/>
              </w:rPr>
            </w:pPr>
          </w:p>
        </w:tc>
      </w:tr>
      <w:tr w:rsidR="005F6741" w:rsidRPr="005F6741" w14:paraId="78729370"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5FF8A359" w14:textId="77777777" w:rsidR="005F6741" w:rsidRPr="005F6741" w:rsidRDefault="005F6741" w:rsidP="005F6741">
            <w:pPr>
              <w:spacing w:line="360" w:lineRule="auto"/>
              <w:rPr>
                <w:color w:val="000000"/>
                <w:sz w:val="16"/>
                <w:szCs w:val="16"/>
              </w:rPr>
            </w:pPr>
            <w:r w:rsidRPr="005F6741">
              <w:rPr>
                <w:color w:val="000000"/>
                <w:sz w:val="16"/>
                <w:szCs w:val="16"/>
              </w:rPr>
              <w:t>Average wages and salaries change 1980 2017</w:t>
            </w:r>
          </w:p>
        </w:tc>
        <w:tc>
          <w:tcPr>
            <w:tcW w:w="764" w:type="pct"/>
            <w:tcBorders>
              <w:top w:val="nil"/>
              <w:left w:val="nil"/>
              <w:bottom w:val="nil"/>
              <w:right w:val="single" w:sz="4" w:space="0" w:color="auto"/>
            </w:tcBorders>
            <w:shd w:val="clear" w:color="auto" w:fill="auto"/>
            <w:noWrap/>
            <w:vAlign w:val="bottom"/>
            <w:hideMark/>
          </w:tcPr>
          <w:p w14:paraId="609F6F09"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5F73A713" w14:textId="77777777" w:rsidR="005F6741" w:rsidRPr="005F6741" w:rsidRDefault="005F6741" w:rsidP="005F6741">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72DD78F0"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357584C0" w14:textId="5C7F631F" w:rsidR="005F6741" w:rsidRPr="005F6741" w:rsidRDefault="005F6741" w:rsidP="005F6741">
            <w:pPr>
              <w:spacing w:line="360" w:lineRule="auto"/>
              <w:rPr>
                <w:color w:val="000000"/>
                <w:sz w:val="16"/>
                <w:szCs w:val="16"/>
              </w:rPr>
            </w:pPr>
            <w:r w:rsidRPr="005F6741">
              <w:rPr>
                <w:color w:val="000000"/>
                <w:sz w:val="16"/>
                <w:szCs w:val="16"/>
              </w:rPr>
              <w:t>-0.924</w:t>
            </w:r>
          </w:p>
        </w:tc>
      </w:tr>
      <w:tr w:rsidR="005F6741" w:rsidRPr="005F6741" w14:paraId="1237A1B0"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5E8F19C9"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32DD15A7"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66947524" w14:textId="77777777" w:rsidR="005F6741" w:rsidRPr="005F6741" w:rsidRDefault="005F6741" w:rsidP="005F6741">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685EDF3C"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1AA6F5FD" w14:textId="616A89BD" w:rsidR="005F6741" w:rsidRPr="005F6741" w:rsidRDefault="005F6741" w:rsidP="005F6741">
            <w:pPr>
              <w:spacing w:line="360" w:lineRule="auto"/>
              <w:rPr>
                <w:color w:val="000000"/>
                <w:sz w:val="16"/>
                <w:szCs w:val="16"/>
              </w:rPr>
            </w:pPr>
            <w:r w:rsidRPr="005F6741">
              <w:rPr>
                <w:color w:val="000000"/>
                <w:sz w:val="16"/>
                <w:szCs w:val="16"/>
              </w:rPr>
              <w:t>(0.862)</w:t>
            </w:r>
          </w:p>
        </w:tc>
      </w:tr>
      <w:tr w:rsidR="005F6741" w:rsidRPr="005F6741" w14:paraId="7C3E46E9"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7B4287F1" w14:textId="77777777" w:rsidR="005F6741" w:rsidRPr="005F6741" w:rsidRDefault="005F6741" w:rsidP="005F6741">
            <w:pPr>
              <w:spacing w:line="360" w:lineRule="auto"/>
              <w:rPr>
                <w:color w:val="000000"/>
                <w:sz w:val="16"/>
                <w:szCs w:val="16"/>
              </w:rPr>
            </w:pPr>
            <w:r w:rsidRPr="005F6741">
              <w:rPr>
                <w:color w:val="000000"/>
                <w:sz w:val="16"/>
                <w:szCs w:val="16"/>
              </w:rPr>
              <w:lastRenderedPageBreak/>
              <w:t>Interactions</w:t>
            </w:r>
          </w:p>
        </w:tc>
        <w:tc>
          <w:tcPr>
            <w:tcW w:w="764" w:type="pct"/>
            <w:tcBorders>
              <w:top w:val="nil"/>
              <w:left w:val="nil"/>
              <w:bottom w:val="nil"/>
              <w:right w:val="single" w:sz="4" w:space="0" w:color="auto"/>
            </w:tcBorders>
            <w:shd w:val="clear" w:color="auto" w:fill="auto"/>
            <w:noWrap/>
            <w:vAlign w:val="bottom"/>
            <w:hideMark/>
          </w:tcPr>
          <w:p w14:paraId="426632CB"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65B77487" w14:textId="77777777" w:rsidR="005F6741" w:rsidRPr="005F6741" w:rsidRDefault="005F6741" w:rsidP="005F6741">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49FE56A1"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3D4E346E" w14:textId="77777777" w:rsidR="005F6741" w:rsidRPr="005F6741" w:rsidRDefault="005F6741" w:rsidP="005F6741">
            <w:pPr>
              <w:spacing w:line="360" w:lineRule="auto"/>
              <w:rPr>
                <w:color w:val="000000"/>
                <w:sz w:val="16"/>
                <w:szCs w:val="16"/>
              </w:rPr>
            </w:pPr>
          </w:p>
        </w:tc>
      </w:tr>
      <w:tr w:rsidR="005F6741" w:rsidRPr="005F6741" w14:paraId="6D7ABFDD"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7C334882" w14:textId="77777777" w:rsidR="005F6741" w:rsidRPr="005F6741" w:rsidRDefault="005F6741" w:rsidP="005F6741">
            <w:pPr>
              <w:spacing w:line="360" w:lineRule="auto"/>
              <w:rPr>
                <w:color w:val="000000"/>
                <w:sz w:val="16"/>
                <w:szCs w:val="16"/>
              </w:rPr>
            </w:pPr>
            <w:r w:rsidRPr="005F6741">
              <w:rPr>
                <w:color w:val="000000"/>
                <w:sz w:val="16"/>
                <w:szCs w:val="16"/>
              </w:rPr>
              <w:t>SC*Employment change</w:t>
            </w:r>
          </w:p>
        </w:tc>
        <w:tc>
          <w:tcPr>
            <w:tcW w:w="764" w:type="pct"/>
            <w:tcBorders>
              <w:top w:val="nil"/>
              <w:left w:val="nil"/>
              <w:bottom w:val="nil"/>
              <w:right w:val="single" w:sz="4" w:space="0" w:color="auto"/>
            </w:tcBorders>
            <w:shd w:val="clear" w:color="auto" w:fill="auto"/>
            <w:noWrap/>
            <w:vAlign w:val="bottom"/>
            <w:hideMark/>
          </w:tcPr>
          <w:p w14:paraId="5671AAC5" w14:textId="31F82A83" w:rsidR="005F6741" w:rsidRPr="005F6741" w:rsidRDefault="005F6741" w:rsidP="005F6741">
            <w:pPr>
              <w:spacing w:line="360" w:lineRule="auto"/>
              <w:rPr>
                <w:color w:val="000000"/>
                <w:sz w:val="16"/>
                <w:szCs w:val="16"/>
              </w:rPr>
            </w:pPr>
            <w:r w:rsidRPr="005F6741">
              <w:rPr>
                <w:color w:val="000000"/>
                <w:sz w:val="16"/>
                <w:szCs w:val="16"/>
              </w:rPr>
              <w:t>-3.394***</w:t>
            </w:r>
          </w:p>
        </w:tc>
        <w:tc>
          <w:tcPr>
            <w:tcW w:w="817" w:type="pct"/>
            <w:tcBorders>
              <w:top w:val="nil"/>
              <w:left w:val="nil"/>
              <w:bottom w:val="nil"/>
              <w:right w:val="nil"/>
            </w:tcBorders>
            <w:shd w:val="clear" w:color="auto" w:fill="auto"/>
            <w:noWrap/>
            <w:vAlign w:val="bottom"/>
            <w:hideMark/>
          </w:tcPr>
          <w:p w14:paraId="61B13808" w14:textId="77777777" w:rsidR="005F6741" w:rsidRPr="005F6741" w:rsidRDefault="005F6741" w:rsidP="005F6741">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66BF7D65"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5B3A7A82" w14:textId="77777777" w:rsidR="005F6741" w:rsidRPr="005F6741" w:rsidRDefault="005F6741" w:rsidP="005F6741">
            <w:pPr>
              <w:spacing w:line="360" w:lineRule="auto"/>
              <w:rPr>
                <w:color w:val="000000"/>
                <w:sz w:val="16"/>
                <w:szCs w:val="16"/>
              </w:rPr>
            </w:pPr>
          </w:p>
        </w:tc>
      </w:tr>
      <w:tr w:rsidR="005F6741" w:rsidRPr="005F6741" w14:paraId="06D57367"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191F7E0B"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6833301B" w14:textId="72AB15B9" w:rsidR="005F6741" w:rsidRPr="005F6741" w:rsidRDefault="005F6741" w:rsidP="005F6741">
            <w:pPr>
              <w:spacing w:line="360" w:lineRule="auto"/>
              <w:rPr>
                <w:color w:val="000000"/>
                <w:sz w:val="16"/>
                <w:szCs w:val="16"/>
              </w:rPr>
            </w:pPr>
            <w:r w:rsidRPr="005F6741">
              <w:rPr>
                <w:color w:val="000000"/>
                <w:sz w:val="16"/>
                <w:szCs w:val="16"/>
              </w:rPr>
              <w:t>(0.878)</w:t>
            </w:r>
          </w:p>
        </w:tc>
        <w:tc>
          <w:tcPr>
            <w:tcW w:w="817" w:type="pct"/>
            <w:tcBorders>
              <w:top w:val="nil"/>
              <w:left w:val="nil"/>
              <w:bottom w:val="nil"/>
              <w:right w:val="nil"/>
            </w:tcBorders>
            <w:shd w:val="clear" w:color="auto" w:fill="auto"/>
            <w:noWrap/>
            <w:vAlign w:val="bottom"/>
            <w:hideMark/>
          </w:tcPr>
          <w:p w14:paraId="0EC959EC" w14:textId="77777777" w:rsidR="005F6741" w:rsidRPr="005F6741" w:rsidRDefault="005F6741" w:rsidP="005F6741">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5D8B6B9A"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8ABEDFA" w14:textId="77777777" w:rsidR="005F6741" w:rsidRPr="005F6741" w:rsidRDefault="005F6741" w:rsidP="005F6741">
            <w:pPr>
              <w:spacing w:line="360" w:lineRule="auto"/>
              <w:rPr>
                <w:color w:val="000000"/>
                <w:sz w:val="16"/>
                <w:szCs w:val="16"/>
              </w:rPr>
            </w:pPr>
          </w:p>
        </w:tc>
      </w:tr>
      <w:tr w:rsidR="005F6741" w:rsidRPr="005F6741" w14:paraId="4DDA3DD4"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45B8F941" w14:textId="77777777" w:rsidR="005F6741" w:rsidRPr="005F6741" w:rsidRDefault="005F6741" w:rsidP="005F6741">
            <w:pPr>
              <w:spacing w:line="360" w:lineRule="auto"/>
              <w:rPr>
                <w:color w:val="000000"/>
                <w:sz w:val="16"/>
                <w:szCs w:val="16"/>
              </w:rPr>
            </w:pPr>
            <w:r w:rsidRPr="005F6741">
              <w:rPr>
                <w:color w:val="000000"/>
                <w:sz w:val="16"/>
                <w:szCs w:val="16"/>
              </w:rPr>
              <w:t>SC*Population change</w:t>
            </w:r>
          </w:p>
        </w:tc>
        <w:tc>
          <w:tcPr>
            <w:tcW w:w="764" w:type="pct"/>
            <w:tcBorders>
              <w:top w:val="nil"/>
              <w:left w:val="nil"/>
              <w:bottom w:val="nil"/>
              <w:right w:val="single" w:sz="4" w:space="0" w:color="auto"/>
            </w:tcBorders>
            <w:shd w:val="clear" w:color="auto" w:fill="auto"/>
            <w:noWrap/>
            <w:vAlign w:val="bottom"/>
            <w:hideMark/>
          </w:tcPr>
          <w:p w14:paraId="643F0D59"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61F00E42" w14:textId="0A05203D" w:rsidR="005F6741" w:rsidRPr="005F6741" w:rsidRDefault="005F6741" w:rsidP="005F6741">
            <w:pPr>
              <w:spacing w:line="360" w:lineRule="auto"/>
              <w:rPr>
                <w:color w:val="000000"/>
                <w:sz w:val="16"/>
                <w:szCs w:val="16"/>
              </w:rPr>
            </w:pPr>
            <w:r w:rsidRPr="005F6741">
              <w:rPr>
                <w:color w:val="000000"/>
                <w:sz w:val="16"/>
                <w:szCs w:val="16"/>
              </w:rPr>
              <w:t>-0.966*</w:t>
            </w:r>
          </w:p>
        </w:tc>
        <w:tc>
          <w:tcPr>
            <w:tcW w:w="764" w:type="pct"/>
            <w:tcBorders>
              <w:top w:val="nil"/>
              <w:left w:val="single" w:sz="4" w:space="0" w:color="auto"/>
              <w:bottom w:val="nil"/>
              <w:right w:val="single" w:sz="4" w:space="0" w:color="auto"/>
            </w:tcBorders>
            <w:shd w:val="clear" w:color="auto" w:fill="auto"/>
            <w:noWrap/>
            <w:vAlign w:val="bottom"/>
            <w:hideMark/>
          </w:tcPr>
          <w:p w14:paraId="515FEEA4"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6852DC4C" w14:textId="77777777" w:rsidR="005F6741" w:rsidRPr="005F6741" w:rsidRDefault="005F6741" w:rsidP="005F6741">
            <w:pPr>
              <w:spacing w:line="360" w:lineRule="auto"/>
              <w:rPr>
                <w:color w:val="000000"/>
                <w:sz w:val="16"/>
                <w:szCs w:val="16"/>
              </w:rPr>
            </w:pPr>
          </w:p>
        </w:tc>
      </w:tr>
      <w:tr w:rsidR="005F6741" w:rsidRPr="005F6741" w14:paraId="7A99AE7C"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4882CF46"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5D56816D"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5AB019FF" w14:textId="62C5D5C8" w:rsidR="005F6741" w:rsidRPr="005F6741" w:rsidRDefault="005F6741" w:rsidP="005F6741">
            <w:pPr>
              <w:spacing w:line="360" w:lineRule="auto"/>
              <w:rPr>
                <w:color w:val="000000"/>
                <w:sz w:val="16"/>
                <w:szCs w:val="16"/>
              </w:rPr>
            </w:pPr>
            <w:r w:rsidRPr="005F6741">
              <w:rPr>
                <w:color w:val="000000"/>
                <w:sz w:val="16"/>
                <w:szCs w:val="16"/>
              </w:rPr>
              <w:t>(0.395)</w:t>
            </w:r>
          </w:p>
        </w:tc>
        <w:tc>
          <w:tcPr>
            <w:tcW w:w="764" w:type="pct"/>
            <w:tcBorders>
              <w:top w:val="nil"/>
              <w:left w:val="single" w:sz="4" w:space="0" w:color="auto"/>
              <w:bottom w:val="nil"/>
              <w:right w:val="single" w:sz="4" w:space="0" w:color="auto"/>
            </w:tcBorders>
            <w:shd w:val="clear" w:color="auto" w:fill="auto"/>
            <w:noWrap/>
            <w:vAlign w:val="bottom"/>
            <w:hideMark/>
          </w:tcPr>
          <w:p w14:paraId="30E23EF4"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7295DF05" w14:textId="77777777" w:rsidR="005F6741" w:rsidRPr="005F6741" w:rsidRDefault="005F6741" w:rsidP="005F6741">
            <w:pPr>
              <w:spacing w:line="360" w:lineRule="auto"/>
              <w:rPr>
                <w:color w:val="000000"/>
                <w:sz w:val="16"/>
                <w:szCs w:val="16"/>
              </w:rPr>
            </w:pPr>
          </w:p>
        </w:tc>
      </w:tr>
      <w:tr w:rsidR="005F6741" w:rsidRPr="005F6741" w14:paraId="7701E3E3"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74C7CBFF" w14:textId="77777777" w:rsidR="005F6741" w:rsidRPr="005F6741" w:rsidRDefault="005F6741" w:rsidP="005F6741">
            <w:pPr>
              <w:spacing w:line="360" w:lineRule="auto"/>
              <w:rPr>
                <w:color w:val="000000"/>
                <w:sz w:val="16"/>
                <w:szCs w:val="16"/>
              </w:rPr>
            </w:pPr>
            <w:r w:rsidRPr="005F6741">
              <w:rPr>
                <w:color w:val="000000"/>
                <w:sz w:val="16"/>
                <w:szCs w:val="16"/>
              </w:rPr>
              <w:t>SC*Earnings change</w:t>
            </w:r>
          </w:p>
        </w:tc>
        <w:tc>
          <w:tcPr>
            <w:tcW w:w="764" w:type="pct"/>
            <w:tcBorders>
              <w:top w:val="nil"/>
              <w:left w:val="nil"/>
              <w:bottom w:val="nil"/>
              <w:right w:val="single" w:sz="4" w:space="0" w:color="auto"/>
            </w:tcBorders>
            <w:shd w:val="clear" w:color="auto" w:fill="auto"/>
            <w:noWrap/>
            <w:vAlign w:val="bottom"/>
            <w:hideMark/>
          </w:tcPr>
          <w:p w14:paraId="2FE9E6B4"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3B4464FA" w14:textId="77777777" w:rsidR="005F6741" w:rsidRPr="005F6741" w:rsidRDefault="005F6741" w:rsidP="005F6741">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49E29FA4" w14:textId="3FAC37BA" w:rsidR="005F6741" w:rsidRPr="005F6741" w:rsidRDefault="005F6741" w:rsidP="005F6741">
            <w:pPr>
              <w:spacing w:line="360" w:lineRule="auto"/>
              <w:rPr>
                <w:color w:val="000000"/>
                <w:sz w:val="16"/>
                <w:szCs w:val="16"/>
              </w:rPr>
            </w:pPr>
            <w:r w:rsidRPr="005F6741">
              <w:rPr>
                <w:color w:val="000000"/>
                <w:sz w:val="16"/>
                <w:szCs w:val="16"/>
              </w:rPr>
              <w:t>2.239***</w:t>
            </w:r>
          </w:p>
        </w:tc>
        <w:tc>
          <w:tcPr>
            <w:tcW w:w="763" w:type="pct"/>
            <w:tcBorders>
              <w:top w:val="nil"/>
              <w:left w:val="nil"/>
              <w:bottom w:val="nil"/>
              <w:right w:val="nil"/>
            </w:tcBorders>
            <w:shd w:val="clear" w:color="auto" w:fill="auto"/>
            <w:noWrap/>
            <w:vAlign w:val="bottom"/>
            <w:hideMark/>
          </w:tcPr>
          <w:p w14:paraId="161321BC" w14:textId="77777777" w:rsidR="005F6741" w:rsidRPr="005F6741" w:rsidRDefault="005F6741" w:rsidP="005F6741">
            <w:pPr>
              <w:spacing w:line="360" w:lineRule="auto"/>
              <w:rPr>
                <w:color w:val="000000"/>
                <w:sz w:val="16"/>
                <w:szCs w:val="16"/>
              </w:rPr>
            </w:pPr>
          </w:p>
        </w:tc>
      </w:tr>
      <w:tr w:rsidR="005F6741" w:rsidRPr="005F6741" w14:paraId="7C949D9F"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1E907D51"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28245E06"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1637DE9B" w14:textId="77777777" w:rsidR="005F6741" w:rsidRPr="005F6741" w:rsidRDefault="005F6741" w:rsidP="005F6741">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78638C4A" w14:textId="71B121D6" w:rsidR="005F6741" w:rsidRPr="005F6741" w:rsidRDefault="005F6741" w:rsidP="005F6741">
            <w:pPr>
              <w:spacing w:line="360" w:lineRule="auto"/>
              <w:rPr>
                <w:color w:val="000000"/>
                <w:sz w:val="16"/>
                <w:szCs w:val="16"/>
              </w:rPr>
            </w:pPr>
            <w:r w:rsidRPr="005F6741">
              <w:rPr>
                <w:color w:val="000000"/>
                <w:sz w:val="16"/>
                <w:szCs w:val="16"/>
              </w:rPr>
              <w:t>(0.539)</w:t>
            </w:r>
          </w:p>
        </w:tc>
        <w:tc>
          <w:tcPr>
            <w:tcW w:w="763" w:type="pct"/>
            <w:tcBorders>
              <w:top w:val="nil"/>
              <w:left w:val="nil"/>
              <w:bottom w:val="nil"/>
              <w:right w:val="nil"/>
            </w:tcBorders>
            <w:shd w:val="clear" w:color="auto" w:fill="auto"/>
            <w:noWrap/>
            <w:vAlign w:val="bottom"/>
            <w:hideMark/>
          </w:tcPr>
          <w:p w14:paraId="1E09E4A0" w14:textId="77777777" w:rsidR="005F6741" w:rsidRPr="005F6741" w:rsidRDefault="005F6741" w:rsidP="005F6741">
            <w:pPr>
              <w:spacing w:line="360" w:lineRule="auto"/>
              <w:rPr>
                <w:color w:val="000000"/>
                <w:sz w:val="16"/>
                <w:szCs w:val="16"/>
              </w:rPr>
            </w:pPr>
          </w:p>
        </w:tc>
      </w:tr>
      <w:tr w:rsidR="005F6741" w:rsidRPr="005F6741" w14:paraId="603FDA41"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6C6FD23F" w14:textId="77777777" w:rsidR="005F6741" w:rsidRPr="005F6741" w:rsidRDefault="005F6741" w:rsidP="005F6741">
            <w:pPr>
              <w:spacing w:line="360" w:lineRule="auto"/>
              <w:rPr>
                <w:color w:val="000000"/>
                <w:sz w:val="16"/>
                <w:szCs w:val="16"/>
              </w:rPr>
            </w:pPr>
            <w:r w:rsidRPr="005F6741">
              <w:rPr>
                <w:color w:val="000000"/>
                <w:sz w:val="16"/>
                <w:szCs w:val="16"/>
              </w:rPr>
              <w:t>SC*Wages change</w:t>
            </w:r>
          </w:p>
        </w:tc>
        <w:tc>
          <w:tcPr>
            <w:tcW w:w="764" w:type="pct"/>
            <w:tcBorders>
              <w:top w:val="nil"/>
              <w:left w:val="nil"/>
              <w:bottom w:val="nil"/>
              <w:right w:val="single" w:sz="4" w:space="0" w:color="auto"/>
            </w:tcBorders>
            <w:shd w:val="clear" w:color="auto" w:fill="auto"/>
            <w:noWrap/>
            <w:vAlign w:val="bottom"/>
            <w:hideMark/>
          </w:tcPr>
          <w:p w14:paraId="18E1B3E6"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25BF3F85" w14:textId="77777777" w:rsidR="005F6741" w:rsidRPr="005F6741" w:rsidRDefault="005F6741" w:rsidP="005F6741">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4F4974D"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65D317A" w14:textId="62036D88" w:rsidR="005F6741" w:rsidRPr="005F6741" w:rsidRDefault="005F6741" w:rsidP="005F6741">
            <w:pPr>
              <w:spacing w:line="360" w:lineRule="auto"/>
              <w:rPr>
                <w:color w:val="000000"/>
                <w:sz w:val="16"/>
                <w:szCs w:val="16"/>
              </w:rPr>
            </w:pPr>
            <w:r w:rsidRPr="005F6741">
              <w:rPr>
                <w:color w:val="000000"/>
                <w:sz w:val="16"/>
                <w:szCs w:val="16"/>
              </w:rPr>
              <w:t>1.338</w:t>
            </w:r>
          </w:p>
        </w:tc>
      </w:tr>
      <w:tr w:rsidR="005F6741" w:rsidRPr="005F6741" w14:paraId="4D124828"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0CA4CDA7"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29723192"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1CE486D5" w14:textId="77777777" w:rsidR="005F6741" w:rsidRPr="005F6741" w:rsidRDefault="005F6741" w:rsidP="005F6741">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06155639" w14:textId="77777777" w:rsidR="005F6741" w:rsidRPr="005F6741" w:rsidRDefault="005F6741" w:rsidP="005F6741">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7B998F10" w14:textId="76A016B7" w:rsidR="005F6741" w:rsidRPr="005F6741" w:rsidRDefault="005F6741" w:rsidP="005F6741">
            <w:pPr>
              <w:spacing w:line="360" w:lineRule="auto"/>
              <w:rPr>
                <w:color w:val="000000"/>
                <w:sz w:val="16"/>
                <w:szCs w:val="16"/>
              </w:rPr>
            </w:pPr>
            <w:r w:rsidRPr="005F6741">
              <w:rPr>
                <w:color w:val="000000"/>
                <w:sz w:val="16"/>
                <w:szCs w:val="16"/>
              </w:rPr>
              <w:t>(1.053)</w:t>
            </w:r>
          </w:p>
        </w:tc>
      </w:tr>
      <w:tr w:rsidR="005F6741" w:rsidRPr="005F6741" w14:paraId="4B0E80C6"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5166FD39" w14:textId="77777777" w:rsidR="005F6741" w:rsidRPr="005F6741" w:rsidRDefault="005F6741" w:rsidP="005F6741">
            <w:pPr>
              <w:spacing w:line="360" w:lineRule="auto"/>
              <w:rPr>
                <w:color w:val="000000"/>
                <w:sz w:val="16"/>
                <w:szCs w:val="16"/>
              </w:rPr>
            </w:pPr>
            <w:r w:rsidRPr="005F6741">
              <w:rPr>
                <w:color w:val="000000"/>
                <w:sz w:val="16"/>
                <w:szCs w:val="16"/>
              </w:rPr>
              <w:t>Controls</w:t>
            </w:r>
          </w:p>
        </w:tc>
        <w:tc>
          <w:tcPr>
            <w:tcW w:w="764" w:type="pct"/>
            <w:tcBorders>
              <w:top w:val="nil"/>
              <w:left w:val="nil"/>
              <w:bottom w:val="nil"/>
              <w:right w:val="single" w:sz="4" w:space="0" w:color="auto"/>
            </w:tcBorders>
            <w:shd w:val="clear" w:color="auto" w:fill="auto"/>
            <w:noWrap/>
            <w:vAlign w:val="bottom"/>
            <w:hideMark/>
          </w:tcPr>
          <w:p w14:paraId="770D539D" w14:textId="77777777" w:rsidR="005F6741" w:rsidRPr="005F6741" w:rsidRDefault="005F6741" w:rsidP="005F6741">
            <w:pPr>
              <w:spacing w:line="360" w:lineRule="auto"/>
              <w:rPr>
                <w:color w:val="000000"/>
                <w:sz w:val="16"/>
                <w:szCs w:val="16"/>
              </w:rPr>
            </w:pPr>
            <w:r w:rsidRPr="005F6741">
              <w:rPr>
                <w:color w:val="000000"/>
                <w:sz w:val="16"/>
                <w:szCs w:val="16"/>
              </w:rPr>
              <w:t>YES</w:t>
            </w:r>
          </w:p>
        </w:tc>
        <w:tc>
          <w:tcPr>
            <w:tcW w:w="817" w:type="pct"/>
            <w:tcBorders>
              <w:top w:val="nil"/>
              <w:left w:val="nil"/>
              <w:bottom w:val="nil"/>
              <w:right w:val="nil"/>
            </w:tcBorders>
            <w:shd w:val="clear" w:color="auto" w:fill="auto"/>
            <w:noWrap/>
            <w:vAlign w:val="bottom"/>
            <w:hideMark/>
          </w:tcPr>
          <w:p w14:paraId="554D9B0E" w14:textId="77777777" w:rsidR="005F6741" w:rsidRPr="005F6741" w:rsidRDefault="005F6741" w:rsidP="005F6741">
            <w:pPr>
              <w:spacing w:line="360" w:lineRule="auto"/>
              <w:rPr>
                <w:color w:val="000000"/>
                <w:sz w:val="16"/>
                <w:szCs w:val="16"/>
              </w:rPr>
            </w:pPr>
            <w:r w:rsidRPr="005F6741">
              <w:rPr>
                <w:color w:val="000000"/>
                <w:sz w:val="16"/>
                <w:szCs w:val="16"/>
              </w:rPr>
              <w:t>YES</w:t>
            </w:r>
          </w:p>
        </w:tc>
        <w:tc>
          <w:tcPr>
            <w:tcW w:w="764" w:type="pct"/>
            <w:tcBorders>
              <w:top w:val="nil"/>
              <w:left w:val="single" w:sz="4" w:space="0" w:color="auto"/>
              <w:bottom w:val="nil"/>
              <w:right w:val="single" w:sz="4" w:space="0" w:color="auto"/>
            </w:tcBorders>
            <w:shd w:val="clear" w:color="auto" w:fill="auto"/>
            <w:noWrap/>
            <w:vAlign w:val="bottom"/>
            <w:hideMark/>
          </w:tcPr>
          <w:p w14:paraId="1D424D04" w14:textId="77777777" w:rsidR="005F6741" w:rsidRPr="005F6741" w:rsidRDefault="005F6741" w:rsidP="005F6741">
            <w:pPr>
              <w:spacing w:line="360" w:lineRule="auto"/>
              <w:rPr>
                <w:color w:val="000000"/>
                <w:sz w:val="16"/>
                <w:szCs w:val="16"/>
              </w:rPr>
            </w:pPr>
            <w:r w:rsidRPr="005F6741">
              <w:rPr>
                <w:color w:val="000000"/>
                <w:sz w:val="16"/>
                <w:szCs w:val="16"/>
              </w:rPr>
              <w:t>YES</w:t>
            </w:r>
          </w:p>
        </w:tc>
        <w:tc>
          <w:tcPr>
            <w:tcW w:w="763" w:type="pct"/>
            <w:tcBorders>
              <w:top w:val="nil"/>
              <w:left w:val="nil"/>
              <w:bottom w:val="nil"/>
              <w:right w:val="nil"/>
            </w:tcBorders>
            <w:shd w:val="clear" w:color="auto" w:fill="auto"/>
            <w:noWrap/>
            <w:vAlign w:val="bottom"/>
            <w:hideMark/>
          </w:tcPr>
          <w:p w14:paraId="13915FA2" w14:textId="77777777" w:rsidR="005F6741" w:rsidRPr="005F6741" w:rsidRDefault="005F6741" w:rsidP="005F6741">
            <w:pPr>
              <w:spacing w:line="360" w:lineRule="auto"/>
              <w:rPr>
                <w:color w:val="000000"/>
                <w:sz w:val="16"/>
                <w:szCs w:val="16"/>
              </w:rPr>
            </w:pPr>
            <w:r w:rsidRPr="005F6741">
              <w:rPr>
                <w:color w:val="000000"/>
                <w:sz w:val="16"/>
                <w:szCs w:val="16"/>
              </w:rPr>
              <w:t>YES</w:t>
            </w:r>
          </w:p>
        </w:tc>
      </w:tr>
      <w:tr w:rsidR="005F6741" w:rsidRPr="005F6741" w14:paraId="7072EC6C" w14:textId="77777777" w:rsidTr="005F6741">
        <w:trPr>
          <w:trHeight w:val="320"/>
        </w:trPr>
        <w:tc>
          <w:tcPr>
            <w:tcW w:w="1892" w:type="pct"/>
            <w:tcBorders>
              <w:top w:val="nil"/>
              <w:left w:val="nil"/>
              <w:bottom w:val="nil"/>
              <w:right w:val="single" w:sz="4" w:space="0" w:color="auto"/>
            </w:tcBorders>
            <w:shd w:val="clear" w:color="auto" w:fill="auto"/>
            <w:noWrap/>
            <w:vAlign w:val="bottom"/>
            <w:hideMark/>
          </w:tcPr>
          <w:p w14:paraId="066F0B3E" w14:textId="77777777" w:rsidR="005F6741" w:rsidRPr="005F6741" w:rsidRDefault="005F6741" w:rsidP="005F6741">
            <w:pPr>
              <w:spacing w:line="360" w:lineRule="auto"/>
              <w:rPr>
                <w:color w:val="000000"/>
                <w:sz w:val="16"/>
                <w:szCs w:val="16"/>
              </w:rPr>
            </w:pPr>
            <w:r w:rsidRPr="005F6741">
              <w:rPr>
                <w:color w:val="000000"/>
                <w:sz w:val="16"/>
                <w:szCs w:val="16"/>
              </w:rPr>
              <w:t>State FE</w:t>
            </w:r>
          </w:p>
        </w:tc>
        <w:tc>
          <w:tcPr>
            <w:tcW w:w="764" w:type="pct"/>
            <w:tcBorders>
              <w:top w:val="nil"/>
              <w:left w:val="nil"/>
              <w:bottom w:val="nil"/>
              <w:right w:val="single" w:sz="4" w:space="0" w:color="auto"/>
            </w:tcBorders>
            <w:shd w:val="clear" w:color="auto" w:fill="auto"/>
            <w:noWrap/>
            <w:vAlign w:val="bottom"/>
            <w:hideMark/>
          </w:tcPr>
          <w:p w14:paraId="6D0EFECC" w14:textId="77777777" w:rsidR="005F6741" w:rsidRPr="005F6741" w:rsidRDefault="005F6741" w:rsidP="005F6741">
            <w:pPr>
              <w:spacing w:line="360" w:lineRule="auto"/>
              <w:rPr>
                <w:color w:val="000000"/>
                <w:sz w:val="16"/>
                <w:szCs w:val="16"/>
              </w:rPr>
            </w:pPr>
            <w:r w:rsidRPr="005F6741">
              <w:rPr>
                <w:color w:val="000000"/>
                <w:sz w:val="16"/>
                <w:szCs w:val="16"/>
              </w:rPr>
              <w:t>YES</w:t>
            </w:r>
          </w:p>
        </w:tc>
        <w:tc>
          <w:tcPr>
            <w:tcW w:w="817" w:type="pct"/>
            <w:tcBorders>
              <w:top w:val="nil"/>
              <w:left w:val="nil"/>
              <w:bottom w:val="nil"/>
              <w:right w:val="nil"/>
            </w:tcBorders>
            <w:shd w:val="clear" w:color="auto" w:fill="auto"/>
            <w:noWrap/>
            <w:vAlign w:val="bottom"/>
            <w:hideMark/>
          </w:tcPr>
          <w:p w14:paraId="7351B791" w14:textId="77777777" w:rsidR="005F6741" w:rsidRPr="005F6741" w:rsidRDefault="005F6741" w:rsidP="005F6741">
            <w:pPr>
              <w:spacing w:line="360" w:lineRule="auto"/>
              <w:rPr>
                <w:color w:val="000000"/>
                <w:sz w:val="16"/>
                <w:szCs w:val="16"/>
              </w:rPr>
            </w:pPr>
            <w:r w:rsidRPr="005F6741">
              <w:rPr>
                <w:color w:val="000000"/>
                <w:sz w:val="16"/>
                <w:szCs w:val="16"/>
              </w:rPr>
              <w:t>YES</w:t>
            </w:r>
          </w:p>
        </w:tc>
        <w:tc>
          <w:tcPr>
            <w:tcW w:w="764" w:type="pct"/>
            <w:tcBorders>
              <w:top w:val="nil"/>
              <w:left w:val="single" w:sz="4" w:space="0" w:color="auto"/>
              <w:bottom w:val="nil"/>
              <w:right w:val="single" w:sz="4" w:space="0" w:color="auto"/>
            </w:tcBorders>
            <w:shd w:val="clear" w:color="auto" w:fill="auto"/>
            <w:noWrap/>
            <w:vAlign w:val="bottom"/>
            <w:hideMark/>
          </w:tcPr>
          <w:p w14:paraId="20FC1F41" w14:textId="77777777" w:rsidR="005F6741" w:rsidRPr="005F6741" w:rsidRDefault="005F6741" w:rsidP="005F6741">
            <w:pPr>
              <w:spacing w:line="360" w:lineRule="auto"/>
              <w:rPr>
                <w:color w:val="000000"/>
                <w:sz w:val="16"/>
                <w:szCs w:val="16"/>
              </w:rPr>
            </w:pPr>
            <w:r w:rsidRPr="005F6741">
              <w:rPr>
                <w:color w:val="000000"/>
                <w:sz w:val="16"/>
                <w:szCs w:val="16"/>
              </w:rPr>
              <w:t>YES</w:t>
            </w:r>
          </w:p>
        </w:tc>
        <w:tc>
          <w:tcPr>
            <w:tcW w:w="763" w:type="pct"/>
            <w:tcBorders>
              <w:top w:val="nil"/>
              <w:left w:val="nil"/>
              <w:bottom w:val="nil"/>
              <w:right w:val="nil"/>
            </w:tcBorders>
            <w:shd w:val="clear" w:color="auto" w:fill="auto"/>
            <w:noWrap/>
            <w:vAlign w:val="bottom"/>
            <w:hideMark/>
          </w:tcPr>
          <w:p w14:paraId="0347B18C" w14:textId="77777777" w:rsidR="005F6741" w:rsidRPr="005F6741" w:rsidRDefault="005F6741" w:rsidP="005F6741">
            <w:pPr>
              <w:spacing w:line="360" w:lineRule="auto"/>
              <w:rPr>
                <w:color w:val="000000"/>
                <w:sz w:val="16"/>
                <w:szCs w:val="16"/>
              </w:rPr>
            </w:pPr>
            <w:r w:rsidRPr="005F6741">
              <w:rPr>
                <w:color w:val="000000"/>
                <w:sz w:val="16"/>
                <w:szCs w:val="16"/>
              </w:rPr>
              <w:t>YES</w:t>
            </w:r>
          </w:p>
        </w:tc>
      </w:tr>
    </w:tbl>
    <w:p w14:paraId="1D0A6685" w14:textId="2E265C39" w:rsidR="003275F5" w:rsidRPr="005F6741" w:rsidRDefault="005F6741" w:rsidP="005F6741">
      <w:pPr>
        <w:spacing w:after="240" w:line="480" w:lineRule="auto"/>
        <w:rPr>
          <w:sz w:val="22"/>
          <w:szCs w:val="22"/>
        </w:rPr>
      </w:pPr>
      <w:r w:rsidRPr="00057254">
        <w:rPr>
          <w:sz w:val="22"/>
          <w:szCs w:val="22"/>
        </w:rPr>
        <w:t>Note: Std. err. In (). p-value &lt; ,1 †; p-value &lt; 0,05 *; p-value &lt; 0,005 **; p-value &lt; 0,001 ***.</w:t>
      </w:r>
    </w:p>
    <w:p w14:paraId="0B2EC046" w14:textId="0A0D8A55" w:rsidR="004A4536" w:rsidRPr="00057254" w:rsidRDefault="004A4536" w:rsidP="0004068C">
      <w:pPr>
        <w:spacing w:line="480" w:lineRule="auto"/>
        <w:ind w:firstLine="357"/>
        <w:rPr>
          <w:sz w:val="22"/>
          <w:szCs w:val="22"/>
        </w:rPr>
      </w:pPr>
      <w:r w:rsidRPr="00057254">
        <w:t xml:space="preserve">This suggests that in areas experiencing fluctuations in earnings and employment, the typically negative correlation between </w:t>
      </w:r>
      <w:r w:rsidR="005453B2">
        <w:t>economic</w:t>
      </w:r>
      <w:r w:rsidRPr="00057254">
        <w:t xml:space="preserve"> connectedness and </w:t>
      </w:r>
      <w:r w:rsidR="000764D4">
        <w:t xml:space="preserve">additional </w:t>
      </w:r>
      <w:r w:rsidRPr="00057254">
        <w:t>support for Trump becomes less pronounced. Conversely, in scenarios involving employment and population changes, the interaction is negative</w:t>
      </w:r>
      <w:r>
        <w:t>. This suggests</w:t>
      </w:r>
      <w:r w:rsidRPr="00057254">
        <w:t xml:space="preserve"> that in localities undergoing more substantial changes, the negative impact of social connectedness on </w:t>
      </w:r>
      <w:r w:rsidR="000764D4">
        <w:t xml:space="preserve">antisystem behaviours </w:t>
      </w:r>
      <w:r w:rsidRPr="00057254">
        <w:t>is intensified.</w:t>
      </w:r>
      <w:r>
        <w:t xml:space="preserve">  </w:t>
      </w:r>
      <w:r w:rsidRPr="00D51360">
        <w:t>These results underscore the complexity of social capital’s influence on political behaviour, particularly in the context of economic and demographic shifts. They highlight the importance of considering the multidimensional nature of social capital when analysing its role in shaping electoral outcomes.</w:t>
      </w:r>
    </w:p>
    <w:p w14:paraId="7D332A59" w14:textId="2600EAC8" w:rsidR="00941C06" w:rsidRPr="00057254" w:rsidRDefault="00A03CE8" w:rsidP="00963FE6">
      <w:pPr>
        <w:pStyle w:val="ListParagraph"/>
        <w:numPr>
          <w:ilvl w:val="0"/>
          <w:numId w:val="4"/>
        </w:numPr>
        <w:spacing w:before="240" w:line="480" w:lineRule="auto"/>
        <w:rPr>
          <w:rFonts w:ascii="Times New Roman" w:hAnsi="Times New Roman" w:cs="Times New Roman"/>
          <w:b/>
          <w:bCs/>
        </w:rPr>
      </w:pPr>
      <w:r w:rsidRPr="00057254">
        <w:rPr>
          <w:rFonts w:ascii="Times New Roman" w:hAnsi="Times New Roman" w:cs="Times New Roman"/>
          <w:b/>
          <w:bCs/>
        </w:rPr>
        <w:t>Discussion and further research</w:t>
      </w:r>
      <w:r w:rsidR="009323DD" w:rsidRPr="00057254">
        <w:rPr>
          <w:rFonts w:ascii="Times New Roman" w:hAnsi="Times New Roman" w:cs="Times New Roman"/>
          <w:b/>
          <w:bCs/>
        </w:rPr>
        <w:t xml:space="preserve"> </w:t>
      </w:r>
    </w:p>
    <w:p w14:paraId="75DED8BD" w14:textId="4C1A9A73" w:rsidR="00537093" w:rsidRPr="00057254" w:rsidRDefault="00537093" w:rsidP="004A7914">
      <w:pPr>
        <w:spacing w:before="120" w:line="480" w:lineRule="auto"/>
      </w:pPr>
      <w:r w:rsidRPr="00057254">
        <w:t xml:space="preserve">In recent years, a growing body of </w:t>
      </w:r>
      <w:r w:rsidR="00004684">
        <w:t>research</w:t>
      </w:r>
      <w:r w:rsidRPr="00057254">
        <w:t xml:space="preserve"> has </w:t>
      </w:r>
      <w:r w:rsidR="00004684">
        <w:t>increasingly</w:t>
      </w:r>
      <w:r w:rsidR="007618B3">
        <w:t xml:space="preserve"> </w:t>
      </w:r>
      <w:r w:rsidRPr="00057254">
        <w:t>demonstrated that the rise of antisystem narratives</w:t>
      </w:r>
      <w:r w:rsidR="00CA03AB">
        <w:t xml:space="preserve"> </w:t>
      </w:r>
      <w:r w:rsidRPr="00057254">
        <w:t>—manifested in various forms such as populism</w:t>
      </w:r>
      <w:r w:rsidR="00004684">
        <w:t>,</w:t>
      </w:r>
      <w:r w:rsidRPr="00057254">
        <w:t xml:space="preserve"> nationalism</w:t>
      </w:r>
      <w:r w:rsidR="00004684">
        <w:t>, and Euroscepticism</w:t>
      </w:r>
      <w:r w:rsidR="007618B3">
        <w:t>—</w:t>
      </w:r>
      <w:r w:rsidR="00CA03AB">
        <w:t xml:space="preserve"> </w:t>
      </w:r>
      <w:r w:rsidRPr="00057254">
        <w:t xml:space="preserve">is deeply rooted in spatial factors. </w:t>
      </w:r>
      <w:r w:rsidR="00004684">
        <w:t>It has become evident</w:t>
      </w:r>
      <w:r w:rsidRPr="00057254">
        <w:t xml:space="preserve"> that </w:t>
      </w:r>
      <w:r w:rsidR="00004684">
        <w:t xml:space="preserve">understanding the </w:t>
      </w:r>
      <w:r w:rsidRPr="00057254">
        <w:t xml:space="preserve">discontent and its democratic consequences </w:t>
      </w:r>
      <w:r w:rsidR="00004684">
        <w:t>requires a close examination of the specific contexts in which</w:t>
      </w:r>
      <w:r w:rsidRPr="00057254">
        <w:t xml:space="preserve"> citizens live, particularly those neighbourhoods, cities, and regions that have been left behind</w:t>
      </w:r>
      <w:r w:rsidR="00004684">
        <w:t xml:space="preserve"> by economic progress and social change</w:t>
      </w:r>
      <w:r w:rsidRPr="00057254">
        <w:t>.</w:t>
      </w:r>
    </w:p>
    <w:p w14:paraId="128A9EA6" w14:textId="5C97435A" w:rsidR="00537093" w:rsidRPr="00057254" w:rsidRDefault="00004684" w:rsidP="004A7914">
      <w:pPr>
        <w:spacing w:before="120" w:line="480" w:lineRule="auto"/>
        <w:ind w:firstLine="357"/>
      </w:pPr>
      <w:r>
        <w:lastRenderedPageBreak/>
        <w:t>Contributions</w:t>
      </w:r>
      <w:r w:rsidR="00537093" w:rsidRPr="00057254">
        <w:t xml:space="preserve"> from </w:t>
      </w:r>
      <w:r>
        <w:t>the fields of</w:t>
      </w:r>
      <w:r w:rsidR="007618B3">
        <w:t xml:space="preserve"> </w:t>
      </w:r>
      <w:r w:rsidR="00537093" w:rsidRPr="00057254">
        <w:t xml:space="preserve">economic and political geography have </w:t>
      </w:r>
      <w:r w:rsidR="007618B3">
        <w:t>prompted a re</w:t>
      </w:r>
      <w:r w:rsidR="00156EC1">
        <w:t>-</w:t>
      </w:r>
      <w:r w:rsidR="007618B3">
        <w:t>evaluation of</w:t>
      </w:r>
      <w:r w:rsidR="00537093" w:rsidRPr="00057254">
        <w:t xml:space="preserve"> the factors influencing the </w:t>
      </w:r>
      <w:r w:rsidR="00156EC1">
        <w:t xml:space="preserve">rise of anti-system narratives and its transformation into votes for extreme and/or </w:t>
      </w:r>
      <w:r w:rsidR="00537093" w:rsidRPr="00057254">
        <w:t xml:space="preserve">illiberal </w:t>
      </w:r>
      <w:r w:rsidR="00156EC1">
        <w:t>parties</w:t>
      </w:r>
      <w:r w:rsidR="007618B3">
        <w:t xml:space="preserve">. </w:t>
      </w:r>
      <w:r>
        <w:t xml:space="preserve">Among these factors, </w:t>
      </w:r>
      <w:r w:rsidR="00537093" w:rsidRPr="00057254">
        <w:t xml:space="preserve">social networks and interactions have gained significant prominence, especially in the context of the role of social platforms in shaping the contentious political climate </w:t>
      </w:r>
      <w:r>
        <w:t>observed</w:t>
      </w:r>
      <w:r w:rsidR="00537093" w:rsidRPr="00057254">
        <w:t xml:space="preserve"> in </w:t>
      </w:r>
      <w:r>
        <w:t>numerous</w:t>
      </w:r>
      <w:r w:rsidR="00537093" w:rsidRPr="00057254">
        <w:t xml:space="preserve"> democracies, both established and emerging. The rise of populism or nationalism</w:t>
      </w:r>
      <w:r>
        <w:t>,</w:t>
      </w:r>
      <w:r w:rsidR="00537093" w:rsidRPr="00057254">
        <w:t xml:space="preserve"> to </w:t>
      </w:r>
      <w:r>
        <w:t>name</w:t>
      </w:r>
      <w:r w:rsidR="00537093" w:rsidRPr="00057254">
        <w:t xml:space="preserve"> a </w:t>
      </w:r>
      <w:r>
        <w:t>few,</w:t>
      </w:r>
      <w:r w:rsidR="007618B3">
        <w:t xml:space="preserve"> </w:t>
      </w:r>
      <w:r w:rsidR="00537093" w:rsidRPr="00057254">
        <w:t>is often associated with homophily, affective polarisation, and ideological polarisation</w:t>
      </w:r>
      <w:r w:rsidR="00156EC1">
        <w:t xml:space="preserve"> </w:t>
      </w:r>
      <w:r>
        <w:t>—phenomena rooted in</w:t>
      </w:r>
      <w:r w:rsidR="00537093" w:rsidRPr="00057254">
        <w:t xml:space="preserve"> the inability to recognise </w:t>
      </w:r>
      <w:r>
        <w:t>opposing views</w:t>
      </w:r>
      <w:r w:rsidR="00537093" w:rsidRPr="00057254">
        <w:t xml:space="preserve"> as </w:t>
      </w:r>
      <w:r>
        <w:t>legitimate or worthy of engagement (McPherson</w:t>
      </w:r>
      <w:r w:rsidR="00156EC1">
        <w:t xml:space="preserve"> et al.</w:t>
      </w:r>
      <w:r>
        <w:t xml:space="preserve">, 2001; Iyengar </w:t>
      </w:r>
      <w:r w:rsidR="00156EC1">
        <w:t>and</w:t>
      </w:r>
      <w:r>
        <w:t xml:space="preserve"> Westwood, 2015). In this light, understanding the interplay between social capital and political behaviour has become increasingly important for explaining the trajectories of modern democracies</w:t>
      </w:r>
      <w:r w:rsidR="00537093" w:rsidRPr="00057254">
        <w:t>.</w:t>
      </w:r>
    </w:p>
    <w:p w14:paraId="507831DD" w14:textId="436D5670" w:rsidR="007618B3" w:rsidRDefault="00AB4F3A" w:rsidP="00156EC1">
      <w:pPr>
        <w:spacing w:before="120" w:line="480" w:lineRule="auto"/>
        <w:ind w:firstLine="357"/>
      </w:pPr>
      <w:r w:rsidRPr="00057254">
        <w:t xml:space="preserve">The findings presented in this paper contribute to a deeper understanding of the factors driving antisystem </w:t>
      </w:r>
      <w:r w:rsidR="000764D4">
        <w:t>behaviours</w:t>
      </w:r>
      <w:r w:rsidRPr="00057254">
        <w:t xml:space="preserve"> by examining </w:t>
      </w:r>
      <w:r w:rsidR="00156EC1">
        <w:t xml:space="preserve">the rise in </w:t>
      </w:r>
      <w:r w:rsidRPr="00057254">
        <w:t>support for Donald Trump</w:t>
      </w:r>
      <w:r w:rsidR="00326CEC">
        <w:t xml:space="preserve"> in presidential elections with the prevalence of </w:t>
      </w:r>
      <w:r w:rsidRPr="00057254">
        <w:t>different types of social capital</w:t>
      </w:r>
      <w:r w:rsidR="00326CEC">
        <w:t xml:space="preserve"> across the US</w:t>
      </w:r>
      <w:r w:rsidR="007618B3">
        <w:t xml:space="preserve">. This analysis </w:t>
      </w:r>
      <w:r w:rsidR="00004684">
        <w:t>integrates</w:t>
      </w:r>
      <w:r w:rsidR="007618B3">
        <w:t xml:space="preserve"> geographical context, demographic characteristics, and experiences of decline in various </w:t>
      </w:r>
      <w:r w:rsidR="00004684">
        <w:t>regions, offering a multifaceted perspective on the forces shaping political behaviour. Focusing</w:t>
      </w:r>
      <w:r w:rsidR="007618B3">
        <w:t xml:space="preserve"> on the </w:t>
      </w:r>
      <w:r w:rsidR="00004684">
        <w:t xml:space="preserve">2016 </w:t>
      </w:r>
      <w:r w:rsidR="000764D4">
        <w:t xml:space="preserve">and 2020 </w:t>
      </w:r>
      <w:r w:rsidR="00004684">
        <w:t xml:space="preserve">US presidential </w:t>
      </w:r>
      <w:r w:rsidR="007618B3">
        <w:t>election</w:t>
      </w:r>
      <w:r w:rsidR="000764D4">
        <w:t>s</w:t>
      </w:r>
      <w:r w:rsidR="00326CEC">
        <w:t xml:space="preserve"> </w:t>
      </w:r>
      <w:r w:rsidR="000764D4">
        <w:t xml:space="preserve">, </w:t>
      </w:r>
      <w:r w:rsidR="00326CEC">
        <w:t xml:space="preserve">we analyse </w:t>
      </w:r>
      <w:r w:rsidR="00004684">
        <w:t>the margin of voter</w:t>
      </w:r>
      <w:r w:rsidR="007618B3">
        <w:t xml:space="preserve"> support for Trump</w:t>
      </w:r>
      <w:r w:rsidR="00004684">
        <w:t xml:space="preserve"> </w:t>
      </w:r>
      <w:r w:rsidR="007618B3">
        <w:t>compared to the previous</w:t>
      </w:r>
      <w:r w:rsidR="00326CEC">
        <w:t xml:space="preserve"> 2012</w:t>
      </w:r>
      <w:r w:rsidR="007618B3">
        <w:t xml:space="preserve"> Republican</w:t>
      </w:r>
      <w:r w:rsidR="00326CEC">
        <w:t xml:space="preserve"> presidential</w:t>
      </w:r>
      <w:r w:rsidR="007618B3">
        <w:t xml:space="preserve"> candidate</w:t>
      </w:r>
      <w:r w:rsidR="00004684">
        <w:t>, Mitt Romney. This approach allows us to go beyond mere candidate preference, delving into the broader shifts in voter behaviour that signal a</w:t>
      </w:r>
      <w:r w:rsidR="007618B3">
        <w:t xml:space="preserve"> predisposition </w:t>
      </w:r>
      <w:r w:rsidR="00004684">
        <w:t>toward</w:t>
      </w:r>
      <w:r w:rsidR="007618B3">
        <w:t xml:space="preserve"> non-traditional </w:t>
      </w:r>
      <w:r w:rsidR="00004684">
        <w:t xml:space="preserve">and anti-establishment </w:t>
      </w:r>
      <w:r w:rsidR="007618B3">
        <w:t>political proposals.</w:t>
      </w:r>
    </w:p>
    <w:p w14:paraId="530FCA9D" w14:textId="677C28A0" w:rsidR="00004684" w:rsidRDefault="00004684" w:rsidP="000764D4">
      <w:pPr>
        <w:spacing w:before="120" w:line="480" w:lineRule="auto"/>
        <w:ind w:firstLine="357"/>
      </w:pPr>
      <w:r>
        <w:t xml:space="preserve">Moreover, by </w:t>
      </w:r>
      <w:r w:rsidR="00326CEC">
        <w:t>resorting to</w:t>
      </w:r>
      <w:r w:rsidR="007618B3">
        <w:t xml:space="preserve"> data from the Opportunity Insights Project</w:t>
      </w:r>
      <w:r>
        <w:t>,</w:t>
      </w:r>
      <w:r w:rsidR="00326CEC">
        <w:t xml:space="preserve"> we distinguish</w:t>
      </w:r>
      <w:r w:rsidR="00AB4F3A" w:rsidRPr="00057254">
        <w:t xml:space="preserve"> between various dimensions of social capital, </w:t>
      </w:r>
      <w:r w:rsidR="007618B3">
        <w:t xml:space="preserve">aligning </w:t>
      </w:r>
      <w:r>
        <w:t>them</w:t>
      </w:r>
      <w:r w:rsidR="00AB4F3A" w:rsidRPr="00057254">
        <w:t xml:space="preserve"> with classical conceptualisations</w:t>
      </w:r>
      <w:r>
        <w:t>.</w:t>
      </w:r>
      <w:r w:rsidR="007618B3">
        <w:t xml:space="preserve"> </w:t>
      </w:r>
      <w:r w:rsidR="00537093" w:rsidRPr="00057254">
        <w:t xml:space="preserve">Of the three </w:t>
      </w:r>
      <w:r w:rsidR="00326CEC">
        <w:t xml:space="preserve">social capital </w:t>
      </w:r>
      <w:r w:rsidR="00537093" w:rsidRPr="00057254">
        <w:t xml:space="preserve">dimensions </w:t>
      </w:r>
      <w:r>
        <w:t>explored</w:t>
      </w:r>
      <w:r w:rsidR="00326CEC">
        <w:t xml:space="preserve"> </w:t>
      </w:r>
      <w:r>
        <w:t>—civic engagement, social cohesion, and economic connectedness—</w:t>
      </w:r>
      <w:r w:rsidR="00537093" w:rsidRPr="00057254">
        <w:t xml:space="preserve"> two are notably </w:t>
      </w:r>
      <w:r>
        <w:t>tied</w:t>
      </w:r>
      <w:r w:rsidR="00537093" w:rsidRPr="00057254">
        <w:t xml:space="preserve"> to the homogeneity of social interactions, </w:t>
      </w:r>
      <w:r>
        <w:lastRenderedPageBreak/>
        <w:t xml:space="preserve">characteristic of </w:t>
      </w:r>
      <w:r w:rsidR="00537093" w:rsidRPr="00057254">
        <w:t>bonding social capital</w:t>
      </w:r>
      <w:r>
        <w:t>. The</w:t>
      </w:r>
      <w:r w:rsidR="00537093" w:rsidRPr="00057254">
        <w:t xml:space="preserve"> results show </w:t>
      </w:r>
      <w:r>
        <w:t>that both civic engagement</w:t>
      </w:r>
      <w:r w:rsidR="007618B3">
        <w:t xml:space="preserve"> and </w:t>
      </w:r>
      <w:r>
        <w:t xml:space="preserve">social cohesion are positively correlated with </w:t>
      </w:r>
      <w:r w:rsidR="00537093" w:rsidRPr="00057254">
        <w:t xml:space="preserve">the endorsement of </w:t>
      </w:r>
      <w:r w:rsidR="00326CEC">
        <w:t>Donald Trump and, therefore, of more</w:t>
      </w:r>
      <w:r w:rsidR="007618B3">
        <w:t xml:space="preserve"> </w:t>
      </w:r>
      <w:r w:rsidR="00537093" w:rsidRPr="00057254">
        <w:t xml:space="preserve">antisystem narratives. </w:t>
      </w:r>
      <w:r>
        <w:t>This positive association suggests that tightly knit communities with strong internal bonds may foster environments conducive to the spread of populist or nationalist ideologies, as these communities often exhibit higher levels of trust and shared identity, which can be harnessed by antisystem narratives to mobilise support.</w:t>
      </w:r>
    </w:p>
    <w:p w14:paraId="7A5E92BA" w14:textId="1E2F5C7E" w:rsidR="00004684" w:rsidRDefault="00537093" w:rsidP="00156EC1">
      <w:pPr>
        <w:spacing w:before="120" w:line="480" w:lineRule="auto"/>
        <w:ind w:firstLine="357"/>
      </w:pPr>
      <w:r w:rsidRPr="00057254">
        <w:t xml:space="preserve">Conversely, </w:t>
      </w:r>
      <w:r w:rsidR="00004684">
        <w:t>the</w:t>
      </w:r>
      <w:r w:rsidRPr="00057254">
        <w:t xml:space="preserve"> dimension of </w:t>
      </w:r>
      <w:r w:rsidR="00004684">
        <w:t xml:space="preserve">economic connectedness, which aligns with bridging </w:t>
      </w:r>
      <w:r w:rsidRPr="00057254">
        <w:t xml:space="preserve">social capital </w:t>
      </w:r>
      <w:r w:rsidR="00004684">
        <w:t>and reflects</w:t>
      </w:r>
      <w:r w:rsidRPr="00057254">
        <w:t xml:space="preserve"> network heterogeneity and diversity, </w:t>
      </w:r>
      <w:r w:rsidR="00004684">
        <w:t>exhibits</w:t>
      </w:r>
      <w:r w:rsidRPr="00057254">
        <w:t xml:space="preserve"> a negative association with </w:t>
      </w:r>
      <w:r w:rsidR="00C27321">
        <w:t>antisystem behaviours</w:t>
      </w:r>
      <w:r w:rsidRPr="00057254">
        <w:t xml:space="preserve">. This </w:t>
      </w:r>
      <w:r w:rsidR="00004684">
        <w:t>finding indicates</w:t>
      </w:r>
      <w:r w:rsidRPr="00057254">
        <w:t xml:space="preserve"> that in areas </w:t>
      </w:r>
      <w:r w:rsidR="00004684">
        <w:t>where</w:t>
      </w:r>
      <w:r w:rsidRPr="00057254">
        <w:t xml:space="preserve"> economic integration </w:t>
      </w:r>
      <w:r w:rsidR="00004684">
        <w:t>between</w:t>
      </w:r>
      <w:r w:rsidRPr="00057254">
        <w:t xml:space="preserve"> different </w:t>
      </w:r>
      <w:r w:rsidR="00004684">
        <w:t xml:space="preserve">social </w:t>
      </w:r>
      <w:r w:rsidRPr="00057254">
        <w:t>segments</w:t>
      </w:r>
      <w:r w:rsidR="00004684">
        <w:t xml:space="preserve"> is higher</w:t>
      </w:r>
      <w:r w:rsidRPr="00057254">
        <w:t xml:space="preserve">, there is </w:t>
      </w:r>
      <w:r w:rsidR="00004684">
        <w:t>a reduced</w:t>
      </w:r>
      <w:r w:rsidRPr="00057254">
        <w:t xml:space="preserve"> propensity to support antisystem narratives</w:t>
      </w:r>
      <w:r w:rsidR="00004684">
        <w:t>. This suggests</w:t>
      </w:r>
      <w:r w:rsidRPr="00057254">
        <w:t xml:space="preserve"> that diversity and cross-class interactions</w:t>
      </w:r>
      <w:r w:rsidR="00004684">
        <w:t>, facilitated by bridging social capital, may</w:t>
      </w:r>
      <w:r w:rsidRPr="00057254">
        <w:t xml:space="preserve"> mitigate antisystem sentiments</w:t>
      </w:r>
      <w:r w:rsidR="00004684">
        <w:t xml:space="preserve"> by fostering understanding and collaboration across social divides. This aligns </w:t>
      </w:r>
      <w:r w:rsidR="00326CEC">
        <w:t>with</w:t>
      </w:r>
      <w:r w:rsidR="00004684">
        <w:t xml:space="preserve"> broader theories suggesting that exposure to diverse perspectives and the building of connections across different groups can reduce prejudice and increase social cohesion on a broader scale (Putnam, 2007; Stolle </w:t>
      </w:r>
      <w:r w:rsidR="00326CEC">
        <w:t>and</w:t>
      </w:r>
      <w:r w:rsidR="00004684">
        <w:t xml:space="preserve"> Rochon, 1998).</w:t>
      </w:r>
    </w:p>
    <w:p w14:paraId="494E8104" w14:textId="49D6D60B" w:rsidR="00004684" w:rsidRDefault="00004684" w:rsidP="00156EC1">
      <w:pPr>
        <w:spacing w:before="120" w:line="480" w:lineRule="auto"/>
        <w:ind w:firstLine="357"/>
      </w:pPr>
      <w:r>
        <w:t>Additionally</w:t>
      </w:r>
      <w:r w:rsidR="00537093" w:rsidRPr="00057254">
        <w:t xml:space="preserve">, the estimated interactions </w:t>
      </w:r>
      <w:r w:rsidR="00326CEC">
        <w:t>imply</w:t>
      </w:r>
      <w:r w:rsidR="00537093" w:rsidRPr="00057254">
        <w:t xml:space="preserve"> that the relationship between social capital and antisystem </w:t>
      </w:r>
      <w:r w:rsidR="00C27321">
        <w:t>behaviours</w:t>
      </w:r>
      <w:r w:rsidR="00537093" w:rsidRPr="00057254">
        <w:t xml:space="preserve"> cannot be </w:t>
      </w:r>
      <w:r>
        <w:t xml:space="preserve">fully </w:t>
      </w:r>
      <w:r w:rsidR="00537093" w:rsidRPr="00057254">
        <w:t xml:space="preserve">understood without considering local histories of </w:t>
      </w:r>
      <w:r>
        <w:t xml:space="preserve">economic </w:t>
      </w:r>
      <w:r w:rsidR="00537093" w:rsidRPr="00057254">
        <w:t xml:space="preserve">decline and demographic </w:t>
      </w:r>
      <w:r>
        <w:t xml:space="preserve">change. The interplay between these factors is crucial in shaping political behaviours and preferences, especially in regions that have experienced </w:t>
      </w:r>
      <w:r w:rsidR="00154E29" w:rsidRPr="00057254">
        <w:t xml:space="preserve">significant </w:t>
      </w:r>
      <w:r>
        <w:t>socioeconomic transformations. For instance, regions that have faced prolonged economic downturns may see the reinforcing effects of bonding social capital exacerbating support for populist leaders, while areas that have maintained or increased economic connectedness may resist such trends</w:t>
      </w:r>
      <w:r w:rsidR="00326CEC">
        <w:t xml:space="preserve"> (Rodríguez-Pose et al. 2021)</w:t>
      </w:r>
      <w:r>
        <w:t>.</w:t>
      </w:r>
    </w:p>
    <w:p w14:paraId="4CF0E958" w14:textId="2E3BEB5D" w:rsidR="00154E29" w:rsidRPr="00057254" w:rsidRDefault="00004684" w:rsidP="003A01AC">
      <w:pPr>
        <w:spacing w:before="120" w:line="480" w:lineRule="auto"/>
        <w:ind w:firstLine="357"/>
      </w:pPr>
      <w:r>
        <w:lastRenderedPageBreak/>
        <w:t xml:space="preserve">Despite these contributions, </w:t>
      </w:r>
      <w:r w:rsidR="00326CEC">
        <w:t>our research faces</w:t>
      </w:r>
      <w:r w:rsidR="007618B3">
        <w:t xml:space="preserve"> </w:t>
      </w:r>
      <w:r w:rsidR="00154E29" w:rsidRPr="00057254">
        <w:t xml:space="preserve">limitations in terms of </w:t>
      </w:r>
      <w:r>
        <w:t xml:space="preserve">its </w:t>
      </w:r>
      <w:r w:rsidR="00154E29" w:rsidRPr="00057254">
        <w:t xml:space="preserve">methods and scope. </w:t>
      </w:r>
      <w:r>
        <w:t>While this research relied on</w:t>
      </w:r>
      <w:r w:rsidR="007618B3">
        <w:t xml:space="preserve"> </w:t>
      </w:r>
      <w:r w:rsidR="00154E29" w:rsidRPr="00057254">
        <w:t xml:space="preserve">data </w:t>
      </w:r>
      <w:r>
        <w:t>from the</w:t>
      </w:r>
      <w:r w:rsidR="00154E29" w:rsidRPr="00057254">
        <w:t xml:space="preserve"> Opportunity Insights </w:t>
      </w:r>
      <w:r>
        <w:t>Project to measure</w:t>
      </w:r>
      <w:r w:rsidR="00154E29" w:rsidRPr="00057254">
        <w:t xml:space="preserve"> social capital at the ZIP code and county levels in the U.S</w:t>
      </w:r>
      <w:r>
        <w:t>., there is a need</w:t>
      </w:r>
      <w:r w:rsidR="00154E29" w:rsidRPr="00057254">
        <w:t xml:space="preserve"> to explore the implications of other </w:t>
      </w:r>
      <w:r>
        <w:t>measures</w:t>
      </w:r>
      <w:r w:rsidR="00154E29" w:rsidRPr="00057254">
        <w:t xml:space="preserve"> of social capital</w:t>
      </w:r>
      <w:r>
        <w:t>. For example, future studies could distinguish</w:t>
      </w:r>
      <w:r w:rsidR="00154E29" w:rsidRPr="00057254">
        <w:t xml:space="preserve"> between strong and weak ties or </w:t>
      </w:r>
      <w:r>
        <w:t>consider</w:t>
      </w:r>
      <w:r w:rsidR="00154E29" w:rsidRPr="00057254">
        <w:t xml:space="preserve"> other </w:t>
      </w:r>
      <w:r>
        <w:t>forms</w:t>
      </w:r>
      <w:r w:rsidR="00154E29" w:rsidRPr="00057254">
        <w:t xml:space="preserve"> of social connectedness</w:t>
      </w:r>
      <w:r>
        <w:t>, such as those related to</w:t>
      </w:r>
      <w:r w:rsidR="00154E29" w:rsidRPr="00057254">
        <w:t xml:space="preserve"> racial, cultural, </w:t>
      </w:r>
      <w:r>
        <w:t xml:space="preserve">or </w:t>
      </w:r>
      <w:r w:rsidR="007618B3">
        <w:t>religious dimensions</w:t>
      </w:r>
      <w:r>
        <w:t xml:space="preserve">, not just economic status. </w:t>
      </w:r>
      <w:r w:rsidR="003A01AC" w:rsidRPr="003A01AC">
        <w:t>Moreover, in this work, and building on previous contributions, we used the number of civic organi</w:t>
      </w:r>
      <w:r w:rsidR="00314F73">
        <w:t>s</w:t>
      </w:r>
      <w:r w:rsidR="003A01AC" w:rsidRPr="003A01AC">
        <w:t>ations as a proxy for a type of bonding social capital. However, we acknowledge that this decision may have limitations. While individuals participating in similar interest groups might be characteri</w:t>
      </w:r>
      <w:r w:rsidR="00314F73">
        <w:t>s</w:t>
      </w:r>
      <w:r w:rsidR="003A01AC" w:rsidRPr="003A01AC">
        <w:t>ed as having bonding relations, whether community civic organi</w:t>
      </w:r>
      <w:r w:rsidR="00314F73">
        <w:t>s</w:t>
      </w:r>
      <w:r w:rsidR="003A01AC" w:rsidRPr="003A01AC">
        <w:t xml:space="preserve">ations serve as bridging or bonding social capital likely depends on the heterogeneity of the communities in which they operate. Therefore, </w:t>
      </w:r>
      <w:r w:rsidR="003A01AC">
        <w:t>other investigations</w:t>
      </w:r>
      <w:r w:rsidR="003A01AC" w:rsidRPr="003A01AC">
        <w:t xml:space="preserve"> should explore this phenomenon in various contexts, potentially including those more or less segregated than the U.S.</w:t>
      </w:r>
      <w:r w:rsidR="003A01AC">
        <w:t xml:space="preserve"> </w:t>
      </w:r>
      <w:r>
        <w:t xml:space="preserve">Additionally, while this study focused on the US, where robust data on social capital and electoral behaviour are available, the generalisability of these findings to other regions remains an open question. Social capital manifests differently across cultural and institutional contexts, and the mechanisms driving support for antisystem narratives in the US may not operate </w:t>
      </w:r>
      <w:r w:rsidR="00326CEC">
        <w:t>in the same way</w:t>
      </w:r>
      <w:r>
        <w:t xml:space="preserve"> in other parts of the world.</w:t>
      </w:r>
    </w:p>
    <w:p w14:paraId="6E95DC2F" w14:textId="23EB1291" w:rsidR="00154E29" w:rsidRPr="00057254" w:rsidRDefault="007618B3" w:rsidP="004A7914">
      <w:pPr>
        <w:spacing w:before="120" w:line="480" w:lineRule="auto"/>
        <w:ind w:firstLine="357"/>
      </w:pPr>
      <w:r>
        <w:t>Further</w:t>
      </w:r>
      <w:r w:rsidR="00154E29" w:rsidRPr="00057254">
        <w:t xml:space="preserve"> research should </w:t>
      </w:r>
      <w:r w:rsidR="00004684">
        <w:t xml:space="preserve">also </w:t>
      </w:r>
      <w:r w:rsidR="00154E29" w:rsidRPr="00057254">
        <w:t xml:space="preserve">extend this </w:t>
      </w:r>
      <w:r w:rsidR="00004684">
        <w:t>investigation</w:t>
      </w:r>
      <w:r w:rsidR="00154E29" w:rsidRPr="00057254">
        <w:t xml:space="preserve"> to other regions where populism, anti-elitism, and anti-establishment narratives are prevalent. The relationship between social capital and illiberal projects may not follow the same patterns </w:t>
      </w:r>
      <w:r w:rsidR="00004684">
        <w:t>in different contexts, particularly in developing countries where</w:t>
      </w:r>
      <w:r w:rsidR="00154E29" w:rsidRPr="00057254">
        <w:t xml:space="preserve"> the trajectories of territorial abandonment can </w:t>
      </w:r>
      <w:r w:rsidR="00004684">
        <w:t>vary significantly.</w:t>
      </w:r>
      <w:r w:rsidR="00154E29" w:rsidRPr="00057254">
        <w:t xml:space="preserve"> Examining these dynamics in diverse </w:t>
      </w:r>
      <w:r w:rsidR="00004684">
        <w:t>settings</w:t>
      </w:r>
      <w:r w:rsidR="00154E29" w:rsidRPr="00057254">
        <w:t xml:space="preserve"> could provide a more comprehensive understanding of how social capital influences political behaviours and support for antisystem narratives globally</w:t>
      </w:r>
      <w:r w:rsidR="00004684">
        <w:t xml:space="preserve"> (Norris </w:t>
      </w:r>
      <w:r w:rsidR="00326CEC">
        <w:t>and</w:t>
      </w:r>
      <w:r w:rsidR="00004684">
        <w:t xml:space="preserve"> Inglehart, 2019). For instance, the role </w:t>
      </w:r>
      <w:r w:rsidR="00004684">
        <w:lastRenderedPageBreak/>
        <w:t>of social capital in shaping political behaviour in the Global South, where different forms of social networks and interactions may prevail, represents a critical area for further exploration. Understanding these dynamics could offer valuable insights into how social capital functions across different political and economic landscapes</w:t>
      </w:r>
      <w:r w:rsidR="00154E29" w:rsidRPr="00057254">
        <w:t>.</w:t>
      </w:r>
    </w:p>
    <w:p w14:paraId="2D111FD6" w14:textId="0880DAB6" w:rsidR="007618B3" w:rsidRDefault="00004684" w:rsidP="00156EC1">
      <w:pPr>
        <w:spacing w:before="120" w:line="480" w:lineRule="auto"/>
        <w:ind w:firstLine="357"/>
      </w:pPr>
      <w:r>
        <w:t>Additionally</w:t>
      </w:r>
      <w:r w:rsidR="00154E29" w:rsidRPr="00057254">
        <w:t xml:space="preserve">, although </w:t>
      </w:r>
      <w:r>
        <w:t>this study incorporates</w:t>
      </w:r>
      <w:r w:rsidR="00154E29" w:rsidRPr="00057254">
        <w:t xml:space="preserve"> trajectories of decline by including </w:t>
      </w:r>
      <w:r>
        <w:t xml:space="preserve">measures of </w:t>
      </w:r>
      <w:r w:rsidR="00154E29" w:rsidRPr="00057254">
        <w:t xml:space="preserve">unemployment change at the county level, </w:t>
      </w:r>
      <w:r>
        <w:t>it relies on</w:t>
      </w:r>
      <w:r w:rsidR="00154E29" w:rsidRPr="00057254">
        <w:t xml:space="preserve"> cross-sectional data to test </w:t>
      </w:r>
      <w:r>
        <w:t>its</w:t>
      </w:r>
      <w:r w:rsidR="00154E29" w:rsidRPr="00057254">
        <w:t xml:space="preserve"> hypotheses. </w:t>
      </w:r>
      <w:r>
        <w:t>Longitudinal</w:t>
      </w:r>
      <w:r w:rsidR="00154E29" w:rsidRPr="00057254">
        <w:t xml:space="preserve"> data could be </w:t>
      </w:r>
      <w:r>
        <w:t>particularly</w:t>
      </w:r>
      <w:r w:rsidR="00154E29" w:rsidRPr="00057254">
        <w:t xml:space="preserve"> useful </w:t>
      </w:r>
      <w:r>
        <w:t>in identifying</w:t>
      </w:r>
      <w:r w:rsidR="00154E29" w:rsidRPr="00057254">
        <w:t xml:space="preserve"> the impact of social </w:t>
      </w:r>
      <w:r>
        <w:t>interactions</w:t>
      </w:r>
      <w:r w:rsidR="00154E29" w:rsidRPr="00057254">
        <w:t xml:space="preserve"> on electoral preferences and</w:t>
      </w:r>
      <w:r>
        <w:t xml:space="preserve"> broader</w:t>
      </w:r>
      <w:r w:rsidR="00154E29" w:rsidRPr="00057254">
        <w:t xml:space="preserve"> political </w:t>
      </w:r>
      <w:r>
        <w:t>actions over time. Capturing the various dimensions of</w:t>
      </w:r>
      <w:r w:rsidR="00154E29" w:rsidRPr="00057254">
        <w:t xml:space="preserve"> social capital</w:t>
      </w:r>
      <w:r>
        <w:t xml:space="preserve"> remains a challenge despite </w:t>
      </w:r>
      <w:r w:rsidR="00154E29" w:rsidRPr="00057254">
        <w:t xml:space="preserve">extensive </w:t>
      </w:r>
      <w:r w:rsidR="007618B3">
        <w:t>theorisation</w:t>
      </w:r>
      <w:r w:rsidR="00154E29" w:rsidRPr="00057254">
        <w:t xml:space="preserve"> and discussion</w:t>
      </w:r>
      <w:r>
        <w:t>; however</w:t>
      </w:r>
      <w:r w:rsidR="00154E29" w:rsidRPr="00057254">
        <w:t xml:space="preserve">, current </w:t>
      </w:r>
      <w:r>
        <w:t xml:space="preserve">methodologies offer promising opportunities. Future research could benefit from </w:t>
      </w:r>
      <w:r w:rsidR="00154E29" w:rsidRPr="00057254">
        <w:t xml:space="preserve">mixed methods </w:t>
      </w:r>
      <w:r>
        <w:t xml:space="preserve">approaches </w:t>
      </w:r>
      <w:r w:rsidR="007618B3">
        <w:t xml:space="preserve">that </w:t>
      </w:r>
      <w:r>
        <w:t>combine quantitative data with</w:t>
      </w:r>
      <w:r w:rsidR="007618B3">
        <w:t xml:space="preserve"> </w:t>
      </w:r>
      <w:r w:rsidR="00154E29" w:rsidRPr="00057254">
        <w:t xml:space="preserve">qualitative </w:t>
      </w:r>
      <w:r>
        <w:t>insights collected</w:t>
      </w:r>
      <w:r w:rsidR="00154E29" w:rsidRPr="00057254">
        <w:t xml:space="preserve"> at a granular level. </w:t>
      </w:r>
      <w:r>
        <w:t>Such</w:t>
      </w:r>
      <w:r w:rsidR="00154E29" w:rsidRPr="00057254">
        <w:t xml:space="preserve"> approaches would provide a deeper </w:t>
      </w:r>
      <w:r>
        <w:t xml:space="preserve">and more nuanced </w:t>
      </w:r>
      <w:r w:rsidR="00154E29" w:rsidRPr="00057254">
        <w:t>understanding of the complex interplay between social capital, political preferences, and spatial inequality</w:t>
      </w:r>
      <w:r>
        <w:t xml:space="preserve"> (Small, 2009).</w:t>
      </w:r>
      <w:r w:rsidR="007618B3">
        <w:t xml:space="preserve"> </w:t>
      </w:r>
    </w:p>
    <w:p w14:paraId="1A08002A" w14:textId="54051DBF" w:rsidR="006A7B52" w:rsidRPr="00057254" w:rsidRDefault="00004684" w:rsidP="004A7914">
      <w:pPr>
        <w:spacing w:before="120" w:line="480" w:lineRule="auto"/>
        <w:ind w:firstLine="357"/>
      </w:pPr>
      <w:r>
        <w:t>Despite these caveats, the contributions of this paper are significant in several ways. First, the study pushes the boundaries of existing knowledge by providing a nuanced analysis of social capital's different dimensions</w:t>
      </w:r>
      <w:r w:rsidR="00326CEC">
        <w:t xml:space="preserve"> </w:t>
      </w:r>
      <w:r>
        <w:t xml:space="preserve">—bonding </w:t>
      </w:r>
      <w:r w:rsidR="00154E29" w:rsidRPr="00057254">
        <w:t xml:space="preserve">and </w:t>
      </w:r>
      <w:r>
        <w:t>bridging</w:t>
      </w:r>
      <w:r w:rsidR="00326CEC">
        <w:t xml:space="preserve"> social capital</w:t>
      </w:r>
      <w:r>
        <w:t>—</w:t>
      </w:r>
      <w:r w:rsidR="00326CEC">
        <w:t xml:space="preserve"> </w:t>
      </w:r>
      <w:r>
        <w:t>and their distinct impacts on antisystem narratives. By dissecting social capital into its constituent elements, this research moves beyond the traditional</w:t>
      </w:r>
      <w:r w:rsidR="00326CEC">
        <w:t xml:space="preserve"> treatment of social capital as a unidimensional phenomenon</w:t>
      </w:r>
      <w:r>
        <w:t>, offering a more detailed understanding</w:t>
      </w:r>
      <w:r w:rsidR="00154E29" w:rsidRPr="00057254">
        <w:t xml:space="preserve"> of how social </w:t>
      </w:r>
      <w:r>
        <w:t>ties influence</w:t>
      </w:r>
      <w:r w:rsidR="00154E29" w:rsidRPr="00057254">
        <w:t xml:space="preserve"> political </w:t>
      </w:r>
      <w:r>
        <w:t>behaviour in varied contexts. Second,</w:t>
      </w:r>
      <w:r w:rsidR="00326CEC">
        <w:t xml:space="preserve"> our research </w:t>
      </w:r>
      <w:r>
        <w:t xml:space="preserve">underscores the importance of geographical and demographic contexts in shaping these </w:t>
      </w:r>
      <w:r w:rsidR="00154E29" w:rsidRPr="00057254">
        <w:t>dynamics</w:t>
      </w:r>
      <w:r>
        <w:t xml:space="preserve">, highlighting </w:t>
      </w:r>
      <w:r w:rsidR="00154E29" w:rsidRPr="00057254">
        <w:t xml:space="preserve">how </w:t>
      </w:r>
      <w:r>
        <w:t>local histories of economic decline and social cohesion interact with social capital to influence political outcomes</w:t>
      </w:r>
      <w:r w:rsidR="00154E29" w:rsidRPr="00057254">
        <w:t>.</w:t>
      </w:r>
    </w:p>
    <w:p w14:paraId="74714220" w14:textId="7A6D02E1" w:rsidR="003A01AC" w:rsidRDefault="003A01AC" w:rsidP="003A01AC">
      <w:pPr>
        <w:spacing w:before="120" w:line="480" w:lineRule="auto"/>
        <w:ind w:firstLine="357"/>
      </w:pPr>
      <w:r>
        <w:lastRenderedPageBreak/>
        <w:t xml:space="preserve">Moreover, we believe we have opened up new avenues for further exploration. By demonstrating the differential impacts of bonding and bridging social capital on antisystem narratives, we invite future studies to explore how these dynamics operate in other regions and under different political circumstances. The findings also suggest that further investigation into the role of digital platforms and social media in shaping social capital and political </w:t>
      </w:r>
      <w:r w:rsidR="00314F73">
        <w:t>behaviour</w:t>
      </w:r>
      <w:r>
        <w:t xml:space="preserve"> could be particularly fruitful, given the growing influence of online interactions in modern democracies.</w:t>
      </w:r>
    </w:p>
    <w:p w14:paraId="1E140262" w14:textId="30C1C82F" w:rsidR="003A01AC" w:rsidRDefault="003A01AC" w:rsidP="003A01AC">
      <w:pPr>
        <w:spacing w:before="120" w:line="480" w:lineRule="auto"/>
        <w:ind w:firstLine="357"/>
      </w:pPr>
      <w:r>
        <w:t xml:space="preserve">Additionally, future research should investigate the distinctions between individual, network, and </w:t>
      </w:r>
      <w:r w:rsidR="00314F73">
        <w:t>neighbourhood</w:t>
      </w:r>
      <w:r>
        <w:t xml:space="preserve"> effects. It is important to examine how daily interactions—whether with people encountered on the street, at work, or in public facilities (</w:t>
      </w:r>
      <w:r w:rsidR="00314F73">
        <w:t>neighbourhood</w:t>
      </w:r>
      <w:r>
        <w:t xml:space="preserve"> effects), or with those interacted with personally both online and offline (network effects)—along with individuals' socio-demographic characteristics, contribute to belief in anti-establishment sentiments and </w:t>
      </w:r>
      <w:r w:rsidR="00314F73">
        <w:t>behaviours</w:t>
      </w:r>
      <w:r>
        <w:t>, such as voting.</w:t>
      </w:r>
    </w:p>
    <w:p w14:paraId="501F16D2" w14:textId="1FC9DC45" w:rsidR="00154E29" w:rsidRPr="00057254" w:rsidRDefault="00004684" w:rsidP="003A01AC">
      <w:pPr>
        <w:spacing w:before="120" w:line="480" w:lineRule="auto"/>
        <w:ind w:firstLine="357"/>
        <w:rPr>
          <w:b/>
          <w:bCs/>
        </w:rPr>
      </w:pPr>
      <w:r>
        <w:t xml:space="preserve">In conclusion, </w:t>
      </w:r>
      <w:r w:rsidR="00285436">
        <w:t>our study</w:t>
      </w:r>
      <w:r>
        <w:t xml:space="preserve"> enhances our </w:t>
      </w:r>
      <w:r w:rsidR="00285436">
        <w:t>understanding</w:t>
      </w:r>
      <w:r w:rsidR="00285436" w:rsidRPr="00285436">
        <w:t xml:space="preserve"> of the role of social capital in shaping political behaviour</w:t>
      </w:r>
      <w:r w:rsidR="00285436">
        <w:t>, while simultaneously providing</w:t>
      </w:r>
      <w:r>
        <w:t xml:space="preserve"> practical insights into the conditions under which antisystem narratives gain traction. The findings underscore the importance of considering multiple dimensions of social capital and the need for further research to explore these relationships in diverse global contexts.</w:t>
      </w:r>
      <w:r w:rsidR="00154E29" w:rsidRPr="00057254">
        <w:rPr>
          <w:b/>
          <w:bCs/>
        </w:rPr>
        <w:br w:type="page"/>
      </w:r>
    </w:p>
    <w:p w14:paraId="1DAE1864" w14:textId="633D7D13" w:rsidR="0050398E" w:rsidRPr="00BF5092" w:rsidRDefault="0050398E" w:rsidP="00437C28">
      <w:pPr>
        <w:spacing w:line="480" w:lineRule="auto"/>
        <w:rPr>
          <w:b/>
          <w:lang w:val="de-DE"/>
        </w:rPr>
      </w:pPr>
      <w:r w:rsidRPr="00591E5B">
        <w:rPr>
          <w:b/>
          <w:lang w:val="de-DE"/>
        </w:rPr>
        <w:lastRenderedPageBreak/>
        <w:t>References</w:t>
      </w:r>
    </w:p>
    <w:p w14:paraId="247EB592" w14:textId="77777777" w:rsidR="000C6F06" w:rsidRPr="000C6F06" w:rsidRDefault="00020E73" w:rsidP="000C6F06">
      <w:pPr>
        <w:pStyle w:val="Bibliography"/>
      </w:pPr>
      <w:r w:rsidRPr="00057254">
        <w:fldChar w:fldCharType="begin"/>
      </w:r>
      <w:r w:rsidRPr="00544332">
        <w:rPr>
          <w:lang w:val="de-DE"/>
        </w:rPr>
        <w:instrText xml:space="preserve"> ADDIN ZOTERO_BIBL {"uncited":[],"omitted":[],"custom":[]} CSL_BIBLIOGRAPHY </w:instrText>
      </w:r>
      <w:r w:rsidRPr="00057254">
        <w:fldChar w:fldCharType="separate"/>
      </w:r>
      <w:r w:rsidR="000C6F06" w:rsidRPr="000C6F06">
        <w:t xml:space="preserve">Alabrese, E., Becker, S. O., Fetzer, T., &amp; Novy, D. (2019). Who voted for Brexit? Individual and regional data combined. </w:t>
      </w:r>
      <w:r w:rsidR="000C6F06" w:rsidRPr="000C6F06">
        <w:rPr>
          <w:i/>
          <w:iCs/>
        </w:rPr>
        <w:t>European Journal of Political Economy</w:t>
      </w:r>
      <w:r w:rsidR="000C6F06" w:rsidRPr="000C6F06">
        <w:t xml:space="preserve">, </w:t>
      </w:r>
      <w:r w:rsidR="000C6F06" w:rsidRPr="000C6F06">
        <w:rPr>
          <w:i/>
          <w:iCs/>
        </w:rPr>
        <w:t>56</w:t>
      </w:r>
      <w:r w:rsidR="000C6F06" w:rsidRPr="000C6F06">
        <w:t>, 132–150. https://doi.org/10.1016/j.ejpoleco.2018.08.002</w:t>
      </w:r>
    </w:p>
    <w:p w14:paraId="2C0862A1" w14:textId="77777777" w:rsidR="000C6F06" w:rsidRPr="000C6F06" w:rsidRDefault="000C6F06" w:rsidP="000C6F06">
      <w:pPr>
        <w:pStyle w:val="Bibliography"/>
      </w:pPr>
      <w:r w:rsidRPr="000C6F06">
        <w:t xml:space="preserve">Allen, W. S. (1965). </w:t>
      </w:r>
      <w:r w:rsidRPr="000C6F06">
        <w:rPr>
          <w:i/>
          <w:iCs/>
        </w:rPr>
        <w:t>The Nazi seizure of power: The experience of a single German town, 1930-1935</w:t>
      </w:r>
      <w:r w:rsidRPr="000C6F06">
        <w:t>. Quadrangle Books.</w:t>
      </w:r>
    </w:p>
    <w:p w14:paraId="58BC83FE" w14:textId="77777777" w:rsidR="000C6F06" w:rsidRPr="000C6F06" w:rsidRDefault="000C6F06" w:rsidP="000C6F06">
      <w:pPr>
        <w:pStyle w:val="Bibliography"/>
      </w:pPr>
      <w:r w:rsidRPr="000C6F06">
        <w:t xml:space="preserve">Barber, B. (1996). </w:t>
      </w:r>
      <w:r w:rsidRPr="000C6F06">
        <w:rPr>
          <w:i/>
          <w:iCs/>
        </w:rPr>
        <w:t>Jihad vs. McWorld: How Globalism and Tribalism are Reshaping the World</w:t>
      </w:r>
      <w:r w:rsidRPr="000C6F06">
        <w:t>. Ballantine Books.</w:t>
      </w:r>
    </w:p>
    <w:p w14:paraId="53208861" w14:textId="77777777" w:rsidR="000C6F06" w:rsidRPr="000C6F06" w:rsidRDefault="000C6F06" w:rsidP="000C6F06">
      <w:pPr>
        <w:pStyle w:val="Bibliography"/>
      </w:pPr>
      <w:r w:rsidRPr="000C6F06">
        <w:t xml:space="preserve">BBC. (2012). </w:t>
      </w:r>
      <w:r w:rsidRPr="000C6F06">
        <w:rPr>
          <w:i/>
          <w:iCs/>
        </w:rPr>
        <w:t>Viewpoint: Manuel Castells on the rise of alternative economic cultures</w:t>
      </w:r>
      <w:r w:rsidRPr="000C6F06">
        <w:t>. https://www.bbc.com/news/business-20027044</w:t>
      </w:r>
    </w:p>
    <w:p w14:paraId="221CDAAA" w14:textId="77777777" w:rsidR="000C6F06" w:rsidRPr="000C6F06" w:rsidRDefault="000C6F06" w:rsidP="000C6F06">
      <w:pPr>
        <w:pStyle w:val="Bibliography"/>
      </w:pPr>
      <w:r w:rsidRPr="000C6F06">
        <w:t xml:space="preserve">Bourdieu, P. (1986). The Forms of Capital. In J. G. Richardson (Ed.), </w:t>
      </w:r>
      <w:r w:rsidRPr="000C6F06">
        <w:rPr>
          <w:i/>
          <w:iCs/>
        </w:rPr>
        <w:t>Handbook of Theory and Research for the Sociology of Education</w:t>
      </w:r>
      <w:r w:rsidRPr="000C6F06">
        <w:t>. Greenwood Press.</w:t>
      </w:r>
    </w:p>
    <w:p w14:paraId="47FD750A" w14:textId="77777777" w:rsidR="000C6F06" w:rsidRPr="000C6F06" w:rsidRDefault="000C6F06" w:rsidP="000C6F06">
      <w:pPr>
        <w:pStyle w:val="Bibliography"/>
      </w:pPr>
      <w:r w:rsidRPr="000C6F06">
        <w:t xml:space="preserve">Bourdieu, P., &amp; Wacquant, L. J. D. (1992). </w:t>
      </w:r>
      <w:r w:rsidRPr="000C6F06">
        <w:rPr>
          <w:i/>
          <w:iCs/>
        </w:rPr>
        <w:t>An Invitation to Reflexive Sociology</w:t>
      </w:r>
      <w:r w:rsidRPr="000C6F06">
        <w:t>. The Chicago University Press.</w:t>
      </w:r>
    </w:p>
    <w:p w14:paraId="617FCCD5" w14:textId="77777777" w:rsidR="000C6F06" w:rsidRPr="000C6F06" w:rsidRDefault="000C6F06" w:rsidP="000C6F06">
      <w:pPr>
        <w:pStyle w:val="Bibliography"/>
      </w:pPr>
      <w:r w:rsidRPr="000C6F06">
        <w:t xml:space="preserve">Chetty, R., Jackson, M. O., Kuchler, T., Stroebel, J., Hendren, N., Fluegge, R. B., Gong, S., Gonzalez, F., Grondin, A., Jacob, M., Johnston, D., Koenen, M., Laguna-Muggenburg, E., Mudekereza, F., Rutter, T., Thor, N., Townsend, W., Zhang, R., Bailey, M., … Wernerfelt, N. (2022a). Social capital I: measurement and associations with economic mobility. </w:t>
      </w:r>
      <w:r w:rsidRPr="000C6F06">
        <w:rPr>
          <w:i/>
          <w:iCs/>
        </w:rPr>
        <w:t>Nature</w:t>
      </w:r>
      <w:r w:rsidRPr="000C6F06">
        <w:t xml:space="preserve">, </w:t>
      </w:r>
      <w:r w:rsidRPr="000C6F06">
        <w:rPr>
          <w:i/>
          <w:iCs/>
        </w:rPr>
        <w:t>608</w:t>
      </w:r>
      <w:r w:rsidRPr="000C6F06">
        <w:t>(7921), 108–121. https://doi.org/10.1038/s41586-022-04996-4</w:t>
      </w:r>
    </w:p>
    <w:p w14:paraId="7EE1FD2A" w14:textId="77777777" w:rsidR="000C6F06" w:rsidRPr="000C6F06" w:rsidRDefault="000C6F06" w:rsidP="000C6F06">
      <w:pPr>
        <w:pStyle w:val="Bibliography"/>
      </w:pPr>
      <w:r w:rsidRPr="000C6F06">
        <w:t xml:space="preserve">Chetty, R., Jackson, M. O., Kuchler, T., Stroebel, J., Hendren, N., Fluegge, R. B., Gong, S., Gonzalez, F., Grondin, A., Jacob, M., Johnston, D., Koenen, M., Laguna-Muggenburg, E., Mudekereza, F., Rutter, T., Thor, N., Townsend, W., Zhang, R., Bailey, M., … Wernerfelt, N. (2022b). Social capital II: determinants of economic </w:t>
      </w:r>
      <w:r w:rsidRPr="000C6F06">
        <w:lastRenderedPageBreak/>
        <w:t xml:space="preserve">connectedness. </w:t>
      </w:r>
      <w:r w:rsidRPr="000C6F06">
        <w:rPr>
          <w:i/>
          <w:iCs/>
        </w:rPr>
        <w:t>Nature</w:t>
      </w:r>
      <w:r w:rsidRPr="000C6F06">
        <w:t xml:space="preserve">, </w:t>
      </w:r>
      <w:r w:rsidRPr="000C6F06">
        <w:rPr>
          <w:i/>
          <w:iCs/>
        </w:rPr>
        <w:t>608</w:t>
      </w:r>
      <w:r w:rsidRPr="000C6F06">
        <w:t>(7921), 122–134. https://doi.org/10.1038/s41586-022-04997-3</w:t>
      </w:r>
    </w:p>
    <w:p w14:paraId="3EBA22C7" w14:textId="77777777" w:rsidR="000C6F06" w:rsidRPr="000C6F06" w:rsidRDefault="000C6F06" w:rsidP="000C6F06">
      <w:pPr>
        <w:pStyle w:val="Bibliography"/>
      </w:pPr>
      <w:r w:rsidRPr="000C6F06">
        <w:t xml:space="preserve">Childers, T. (1984). Who, Indeed, Did Vote for Hitler? </w:t>
      </w:r>
      <w:r w:rsidRPr="000C6F06">
        <w:rPr>
          <w:i/>
          <w:iCs/>
        </w:rPr>
        <w:t>Central European History</w:t>
      </w:r>
      <w:r w:rsidRPr="000C6F06">
        <w:t xml:space="preserve">, </w:t>
      </w:r>
      <w:r w:rsidRPr="000C6F06">
        <w:rPr>
          <w:i/>
          <w:iCs/>
        </w:rPr>
        <w:t>17</w:t>
      </w:r>
      <w:r w:rsidRPr="000C6F06">
        <w:t>(1), 45–53. JSTOR.</w:t>
      </w:r>
    </w:p>
    <w:p w14:paraId="05D50324" w14:textId="77777777" w:rsidR="000C6F06" w:rsidRPr="000C6F06" w:rsidRDefault="000C6F06" w:rsidP="000C6F06">
      <w:pPr>
        <w:pStyle w:val="Bibliography"/>
      </w:pPr>
      <w:r w:rsidRPr="000C6F06">
        <w:t xml:space="preserve">Claridge, T. (2018). </w:t>
      </w:r>
      <w:r w:rsidRPr="000C6F06">
        <w:rPr>
          <w:i/>
          <w:iCs/>
        </w:rPr>
        <w:t>Functions of social capital—Bonding, bridging, linking</w:t>
      </w:r>
      <w:r w:rsidRPr="000C6F06">
        <w:t>. Social Capital Research.</w:t>
      </w:r>
    </w:p>
    <w:p w14:paraId="57E61D32" w14:textId="77777777" w:rsidR="000C6F06" w:rsidRPr="000C6F06" w:rsidRDefault="000C6F06" w:rsidP="000C6F06">
      <w:pPr>
        <w:pStyle w:val="Bibliography"/>
      </w:pPr>
      <w:r w:rsidRPr="000C6F06">
        <w:t xml:space="preserve">Coleman, J. S. (1988). Social Capital in the Creation of Human Capital. </w:t>
      </w:r>
      <w:r w:rsidRPr="000C6F06">
        <w:rPr>
          <w:i/>
          <w:iCs/>
        </w:rPr>
        <w:t>American Journal of Sociology</w:t>
      </w:r>
      <w:r w:rsidRPr="000C6F06">
        <w:t xml:space="preserve">, </w:t>
      </w:r>
      <w:r w:rsidRPr="000C6F06">
        <w:rPr>
          <w:i/>
          <w:iCs/>
        </w:rPr>
        <w:t>94</w:t>
      </w:r>
      <w:r w:rsidRPr="000C6F06">
        <w:t>, S95–S120. JSTOR.</w:t>
      </w:r>
    </w:p>
    <w:p w14:paraId="31FAEBF2" w14:textId="77777777" w:rsidR="000C6F06" w:rsidRPr="000C6F06" w:rsidRDefault="000C6F06" w:rsidP="000C6F06">
      <w:pPr>
        <w:pStyle w:val="Bibliography"/>
      </w:pPr>
      <w:r w:rsidRPr="000C6F06">
        <w:t xml:space="preserve">Cramer, K. J. (2012). Putting Inequality in Its Place: Rural Consciousness and the Power of Perspective. </w:t>
      </w:r>
      <w:r w:rsidRPr="000C6F06">
        <w:rPr>
          <w:i/>
          <w:iCs/>
        </w:rPr>
        <w:t>American Political Science Review</w:t>
      </w:r>
      <w:r w:rsidRPr="000C6F06">
        <w:t xml:space="preserve">, </w:t>
      </w:r>
      <w:r w:rsidRPr="000C6F06">
        <w:rPr>
          <w:i/>
          <w:iCs/>
        </w:rPr>
        <w:t>106</w:t>
      </w:r>
      <w:r w:rsidRPr="000C6F06">
        <w:t>(3), 517–532. Cambridge Core. https://doi.org/10.1017/S0003055412000305</w:t>
      </w:r>
    </w:p>
    <w:p w14:paraId="023A6228" w14:textId="77777777" w:rsidR="000C6F06" w:rsidRPr="000C6F06" w:rsidRDefault="000C6F06" w:rsidP="000C6F06">
      <w:pPr>
        <w:pStyle w:val="Bibliography"/>
      </w:pPr>
      <w:r w:rsidRPr="000C6F06">
        <w:t xml:space="preserve">Cramer, K. J. (2016). </w:t>
      </w:r>
      <w:r w:rsidRPr="000C6F06">
        <w:rPr>
          <w:i/>
          <w:iCs/>
        </w:rPr>
        <w:t>The Politics of Resentment. Rural Consciousness in Wisconsin and the Rise of Scott Walker</w:t>
      </w:r>
      <w:r w:rsidRPr="000C6F06">
        <w:t>. The Chicago University Press.</w:t>
      </w:r>
    </w:p>
    <w:p w14:paraId="14D457B3" w14:textId="77777777" w:rsidR="000C6F06" w:rsidRPr="000C6F06" w:rsidRDefault="000C6F06" w:rsidP="000C6F06">
      <w:pPr>
        <w:pStyle w:val="Bibliography"/>
      </w:pPr>
      <w:r w:rsidRPr="000C6F06">
        <w:t xml:space="preserve">Diemer, A., Iammarino, S., Rodríguez-Pose, A., &amp; Storper, M. (2022). The Regional Development Trap in Europe. </w:t>
      </w:r>
      <w:r w:rsidRPr="000C6F06">
        <w:rPr>
          <w:i/>
          <w:iCs/>
        </w:rPr>
        <w:t>Economic Geography</w:t>
      </w:r>
      <w:r w:rsidRPr="000C6F06">
        <w:t>, 1–23. https://doi.org/10.1080/00130095.2022.2080655</w:t>
      </w:r>
    </w:p>
    <w:p w14:paraId="3135263A" w14:textId="77777777" w:rsidR="000C6F06" w:rsidRPr="000C6F06" w:rsidRDefault="000C6F06" w:rsidP="000C6F06">
      <w:pPr>
        <w:pStyle w:val="Bibliography"/>
      </w:pPr>
      <w:r w:rsidRPr="000C6F06">
        <w:rPr>
          <w:lang w:val="es-ES"/>
        </w:rPr>
        <w:t xml:space="preserve">Dijkstra, L., Poelman, H., &amp; Rodríguez-Pose, A. (2020). </w:t>
      </w:r>
      <w:r w:rsidRPr="000C6F06">
        <w:t xml:space="preserve">The geography of EU discontent. </w:t>
      </w:r>
      <w:r w:rsidRPr="000C6F06">
        <w:rPr>
          <w:i/>
          <w:iCs/>
        </w:rPr>
        <w:t>Regional Studies</w:t>
      </w:r>
      <w:r w:rsidRPr="000C6F06">
        <w:t xml:space="preserve">, </w:t>
      </w:r>
      <w:r w:rsidRPr="000C6F06">
        <w:rPr>
          <w:i/>
          <w:iCs/>
        </w:rPr>
        <w:t>54</w:t>
      </w:r>
      <w:r w:rsidRPr="000C6F06">
        <w:t>(6), 737–753. https://doi.org/10.1080/00343404.2019.1654603</w:t>
      </w:r>
    </w:p>
    <w:p w14:paraId="5F085264" w14:textId="77777777" w:rsidR="000C6F06" w:rsidRPr="000C6F06" w:rsidRDefault="000C6F06" w:rsidP="000C6F06">
      <w:pPr>
        <w:pStyle w:val="Bibliography"/>
      </w:pPr>
      <w:r w:rsidRPr="000C6F06">
        <w:t xml:space="preserve">Essletzbichler, J., &amp; Forcher, J. (2022). “Red Vienna” and the rise of the populist right. </w:t>
      </w:r>
      <w:r w:rsidRPr="000C6F06">
        <w:rPr>
          <w:i/>
          <w:iCs/>
        </w:rPr>
        <w:t>European Urban and Regional Studies</w:t>
      </w:r>
      <w:r w:rsidRPr="000C6F06">
        <w:t xml:space="preserve">, </w:t>
      </w:r>
      <w:r w:rsidRPr="000C6F06">
        <w:rPr>
          <w:i/>
          <w:iCs/>
        </w:rPr>
        <w:t>29</w:t>
      </w:r>
      <w:r w:rsidRPr="000C6F06">
        <w:t>(1), 126–141. https://doi.org/10.1177/09697764211031622</w:t>
      </w:r>
    </w:p>
    <w:p w14:paraId="5D4D9F91" w14:textId="77777777" w:rsidR="000C6F06" w:rsidRPr="000C6F06" w:rsidRDefault="000C6F06" w:rsidP="000C6F06">
      <w:pPr>
        <w:pStyle w:val="Bibliography"/>
      </w:pPr>
      <w:r w:rsidRPr="000C6F06">
        <w:t xml:space="preserve">Faggian, A., Modica, M., Modrego, F., &amp; Urso, G. (2021). One country, two populist parties: Voting patterns of the 2018 Italian elections and their determinants. </w:t>
      </w:r>
      <w:r w:rsidRPr="000C6F06">
        <w:rPr>
          <w:i/>
          <w:iCs/>
        </w:rPr>
        <w:t>Regional Science Policy &amp; Practice</w:t>
      </w:r>
      <w:r w:rsidRPr="000C6F06">
        <w:t xml:space="preserve">, </w:t>
      </w:r>
      <w:r w:rsidRPr="000C6F06">
        <w:rPr>
          <w:i/>
          <w:iCs/>
        </w:rPr>
        <w:t>13</w:t>
      </w:r>
      <w:r w:rsidRPr="000C6F06">
        <w:t>(2), 397–413. https://doi.org/10.1111/rsp3.12391</w:t>
      </w:r>
    </w:p>
    <w:p w14:paraId="05EF6455" w14:textId="77777777" w:rsidR="000C6F06" w:rsidRPr="000C6F06" w:rsidRDefault="000C6F06" w:rsidP="000C6F06">
      <w:pPr>
        <w:pStyle w:val="Bibliography"/>
      </w:pPr>
      <w:r w:rsidRPr="000C6F06">
        <w:lastRenderedPageBreak/>
        <w:t xml:space="preserve">Fierro, P., Aravena-Gonzalez, I., Aroca, P., &amp; Rowe, F. (2024). Geographies of discontent: Measuring and understanding the feeling of abandonment in the Chilean region of Valparaiso (2019–2021). </w:t>
      </w:r>
      <w:r w:rsidRPr="000C6F06">
        <w:rPr>
          <w:i/>
          <w:iCs/>
        </w:rPr>
        <w:t>Cambridge Journal of Regions, Economy and Society</w:t>
      </w:r>
      <w:r w:rsidRPr="000C6F06">
        <w:t>, rsae004. https://doi.org/10.1093/cjres/rsae004</w:t>
      </w:r>
    </w:p>
    <w:p w14:paraId="4BE8BE83" w14:textId="77777777" w:rsidR="000C6F06" w:rsidRPr="000C6F06" w:rsidRDefault="000C6F06" w:rsidP="000C6F06">
      <w:pPr>
        <w:pStyle w:val="Bibliography"/>
      </w:pPr>
      <w:r w:rsidRPr="000C6F06">
        <w:rPr>
          <w:lang w:val="es-ES"/>
        </w:rPr>
        <w:t xml:space="preserve">Fierro, P., Rivera, S., &amp; Brieba, D. (2024). </w:t>
      </w:r>
      <w:r w:rsidRPr="000C6F06">
        <w:t xml:space="preserve">Marginalisation and Engagement: Exploring Political Knowledge and Self-Competence Beliefs in Neglected Areas. </w:t>
      </w:r>
      <w:r w:rsidRPr="000C6F06">
        <w:rPr>
          <w:i/>
          <w:iCs/>
        </w:rPr>
        <w:t>SocArXiv Papers</w:t>
      </w:r>
      <w:r w:rsidRPr="000C6F06">
        <w:t>. https://doi.org/10.31235/osf.io/54tg7</w:t>
      </w:r>
    </w:p>
    <w:p w14:paraId="3AE172D2" w14:textId="77777777" w:rsidR="000C6F06" w:rsidRPr="000C6F06" w:rsidRDefault="000C6F06" w:rsidP="000C6F06">
      <w:pPr>
        <w:pStyle w:val="Bibliography"/>
      </w:pPr>
      <w:r w:rsidRPr="000C6F06">
        <w:t xml:space="preserve">Fitzgerald, J., &amp; Lawrence, D. (2011). Local cohesion and radical right support: The case of the Swiss People’s Party. </w:t>
      </w:r>
      <w:r w:rsidRPr="000C6F06">
        <w:rPr>
          <w:i/>
          <w:iCs/>
        </w:rPr>
        <w:t>Electoral Studies</w:t>
      </w:r>
      <w:r w:rsidRPr="000C6F06">
        <w:t xml:space="preserve">, </w:t>
      </w:r>
      <w:r w:rsidRPr="000C6F06">
        <w:rPr>
          <w:i/>
          <w:iCs/>
        </w:rPr>
        <w:t>30</w:t>
      </w:r>
      <w:r w:rsidRPr="000C6F06">
        <w:t>(4), 834–847. https://doi.org/10.1016/j.electstud.2011.08.004</w:t>
      </w:r>
    </w:p>
    <w:p w14:paraId="75FEA3D9" w14:textId="77777777" w:rsidR="000C6F06" w:rsidRPr="000C6F06" w:rsidRDefault="000C6F06" w:rsidP="000C6F06">
      <w:pPr>
        <w:pStyle w:val="Bibliography"/>
      </w:pPr>
      <w:r w:rsidRPr="000C6F06">
        <w:t xml:space="preserve">Garretsen, H., Stoker, J. I., Soudis, D., Martin, R. L., &amp; Rentfrow, P. J. (2018). Brexit and the relevance of regional personality traits: More psychological Openness could have swung the regional vote. </w:t>
      </w:r>
      <w:r w:rsidRPr="000C6F06">
        <w:rPr>
          <w:i/>
          <w:iCs/>
        </w:rPr>
        <w:t>Cambridge Journal of Regions, Economy and Society</w:t>
      </w:r>
      <w:r w:rsidRPr="000C6F06">
        <w:t xml:space="preserve">, </w:t>
      </w:r>
      <w:r w:rsidRPr="000C6F06">
        <w:rPr>
          <w:i/>
          <w:iCs/>
        </w:rPr>
        <w:t>11</w:t>
      </w:r>
      <w:r w:rsidRPr="000C6F06">
        <w:t>(1), 165–175. https://doi.org/10.1093/cjres/rsx031</w:t>
      </w:r>
    </w:p>
    <w:p w14:paraId="44E0B990" w14:textId="77777777" w:rsidR="000C6F06" w:rsidRPr="000C6F06" w:rsidRDefault="000C6F06" w:rsidP="000C6F06">
      <w:pPr>
        <w:pStyle w:val="Bibliography"/>
      </w:pPr>
      <w:r w:rsidRPr="000C6F06">
        <w:t xml:space="preserve">Gittell, R. J., &amp; Vidal, A. (1998). </w:t>
      </w:r>
      <w:r w:rsidRPr="000C6F06">
        <w:rPr>
          <w:i/>
          <w:iCs/>
        </w:rPr>
        <w:t>Community organizing: Building social capital as a development strategy.</w:t>
      </w:r>
      <w:r w:rsidRPr="000C6F06">
        <w:t xml:space="preserve"> (pp. x, 196). Sage Publications, Inc.</w:t>
      </w:r>
    </w:p>
    <w:p w14:paraId="7C3B9B35" w14:textId="77777777" w:rsidR="000C6F06" w:rsidRPr="000C6F06" w:rsidRDefault="000C6F06" w:rsidP="000C6F06">
      <w:pPr>
        <w:pStyle w:val="Bibliography"/>
      </w:pPr>
      <w:r w:rsidRPr="000C6F06">
        <w:t xml:space="preserve">Goodwin, M. J., &amp; Heath, O. (2016). The 2016 Referendum, Brexit and the Left Behind: An Aggregate-level Analysis of the Result. </w:t>
      </w:r>
      <w:r w:rsidRPr="000C6F06">
        <w:rPr>
          <w:i/>
          <w:iCs/>
        </w:rPr>
        <w:t>The Political Quarterly</w:t>
      </w:r>
      <w:r w:rsidRPr="000C6F06">
        <w:t xml:space="preserve">, </w:t>
      </w:r>
      <w:r w:rsidRPr="000C6F06">
        <w:rPr>
          <w:i/>
          <w:iCs/>
        </w:rPr>
        <w:t>87</w:t>
      </w:r>
      <w:r w:rsidRPr="000C6F06">
        <w:t>(3), 323–332. https://doi.org/10.1111/1467-923X.12285</w:t>
      </w:r>
    </w:p>
    <w:p w14:paraId="15BE2E8D" w14:textId="77777777" w:rsidR="000C6F06" w:rsidRPr="000C6F06" w:rsidRDefault="000C6F06" w:rsidP="000C6F06">
      <w:pPr>
        <w:pStyle w:val="Bibliography"/>
      </w:pPr>
      <w:r w:rsidRPr="000C6F06">
        <w:t xml:space="preserve">Gordon, I. R. (2018). In what sense left behind by globalisation? Looking for a less reductionist geography of the populist surge in Europe. </w:t>
      </w:r>
      <w:r w:rsidRPr="000C6F06">
        <w:rPr>
          <w:i/>
          <w:iCs/>
        </w:rPr>
        <w:t>Cambridge Journal of Regions, Economy and Society</w:t>
      </w:r>
      <w:r w:rsidRPr="000C6F06">
        <w:t xml:space="preserve">, </w:t>
      </w:r>
      <w:r w:rsidRPr="000C6F06">
        <w:rPr>
          <w:i/>
          <w:iCs/>
        </w:rPr>
        <w:t>11</w:t>
      </w:r>
      <w:r w:rsidRPr="000C6F06">
        <w:t>(1), 95–113. https://doi.org/10.1093/cjres/rsx028</w:t>
      </w:r>
    </w:p>
    <w:p w14:paraId="3C0C9916" w14:textId="77777777" w:rsidR="000C6F06" w:rsidRPr="000C6F06" w:rsidRDefault="000C6F06" w:rsidP="000C6F06">
      <w:pPr>
        <w:pStyle w:val="Bibliography"/>
      </w:pPr>
      <w:r w:rsidRPr="000C6F06">
        <w:t xml:space="preserve">Granovetter, M. S. (1973). The Strength of Weak Ties. </w:t>
      </w:r>
      <w:r w:rsidRPr="000C6F06">
        <w:rPr>
          <w:i/>
          <w:iCs/>
        </w:rPr>
        <w:t>American Journal of Sociology</w:t>
      </w:r>
      <w:r w:rsidRPr="000C6F06">
        <w:t xml:space="preserve">, </w:t>
      </w:r>
      <w:r w:rsidRPr="000C6F06">
        <w:rPr>
          <w:i/>
          <w:iCs/>
        </w:rPr>
        <w:t>78</w:t>
      </w:r>
      <w:r w:rsidRPr="000C6F06">
        <w:t>(6), 1360–1380. JSTOR.</w:t>
      </w:r>
    </w:p>
    <w:p w14:paraId="4A59ADDE" w14:textId="77777777" w:rsidR="000C6F06" w:rsidRPr="000C6F06" w:rsidRDefault="000C6F06" w:rsidP="000C6F06">
      <w:pPr>
        <w:pStyle w:val="Bibliography"/>
      </w:pPr>
      <w:r w:rsidRPr="000C6F06">
        <w:lastRenderedPageBreak/>
        <w:t xml:space="preserve">Jennings, W., &amp; Stoker, G. (2019). The Divergent Dynamics of Cities and Towns: Geographical Polarisation and Brexit. </w:t>
      </w:r>
      <w:r w:rsidRPr="000C6F06">
        <w:rPr>
          <w:i/>
          <w:iCs/>
        </w:rPr>
        <w:t>The Political Quarterly</w:t>
      </w:r>
      <w:r w:rsidRPr="000C6F06">
        <w:t xml:space="preserve">, </w:t>
      </w:r>
      <w:r w:rsidRPr="000C6F06">
        <w:rPr>
          <w:i/>
          <w:iCs/>
        </w:rPr>
        <w:t>90</w:t>
      </w:r>
      <w:r w:rsidRPr="000C6F06">
        <w:t>(S2), 155–166. https://doi.org/10.1111/1467-923X.12612</w:t>
      </w:r>
    </w:p>
    <w:p w14:paraId="6D70056C" w14:textId="77777777" w:rsidR="000C6F06" w:rsidRPr="000C6F06" w:rsidRDefault="000C6F06" w:rsidP="000C6F06">
      <w:pPr>
        <w:pStyle w:val="Bibliography"/>
      </w:pPr>
      <w:r w:rsidRPr="000C6F06">
        <w:t xml:space="preserve">Kadushin, C. (2012). </w:t>
      </w:r>
      <w:r w:rsidRPr="000C6F06">
        <w:rPr>
          <w:i/>
          <w:iCs/>
        </w:rPr>
        <w:t>Understanding Social Networks. Theories, Concepts, and Findings</w:t>
      </w:r>
      <w:r w:rsidRPr="000C6F06">
        <w:t>. Oxford University Press.</w:t>
      </w:r>
    </w:p>
    <w:p w14:paraId="7D8CF006" w14:textId="77777777" w:rsidR="000C6F06" w:rsidRPr="000C6F06" w:rsidRDefault="000C6F06" w:rsidP="000C6F06">
      <w:pPr>
        <w:pStyle w:val="Bibliography"/>
      </w:pPr>
      <w:r w:rsidRPr="000C6F06">
        <w:t xml:space="preserve">Koeppen, L., Ballas, D., Edzes, A., &amp; Koster, S. (2021). Places that don’t matter or people that don’t matter? A multilevel modelling approach to the analysis of the geographies of discontent. </w:t>
      </w:r>
      <w:r w:rsidRPr="000C6F06">
        <w:rPr>
          <w:i/>
          <w:iCs/>
        </w:rPr>
        <w:t>Regional Science Policy &amp; Practice</w:t>
      </w:r>
      <w:r w:rsidRPr="000C6F06">
        <w:t xml:space="preserve">, </w:t>
      </w:r>
      <w:r w:rsidRPr="000C6F06">
        <w:rPr>
          <w:i/>
          <w:iCs/>
        </w:rPr>
        <w:t>13</w:t>
      </w:r>
      <w:r w:rsidRPr="000C6F06">
        <w:t>(2), 221–245. https://doi.org/10.1111/rsp3.12384</w:t>
      </w:r>
    </w:p>
    <w:p w14:paraId="22E116AF" w14:textId="77777777" w:rsidR="000C6F06" w:rsidRPr="000C6F06" w:rsidRDefault="000C6F06" w:rsidP="000C6F06">
      <w:pPr>
        <w:pStyle w:val="Bibliography"/>
      </w:pPr>
      <w:r w:rsidRPr="000C6F06">
        <w:t xml:space="preserve">Lenzi, C., &amp; Perucca, G. (2021). People or Places that Don’t Matter? Individual and Contextual Determinants of the Geography of Discontent. </w:t>
      </w:r>
      <w:r w:rsidRPr="000C6F06">
        <w:rPr>
          <w:i/>
          <w:iCs/>
        </w:rPr>
        <w:t>Economic Geography</w:t>
      </w:r>
      <w:r w:rsidRPr="000C6F06">
        <w:t xml:space="preserve">, </w:t>
      </w:r>
      <w:r w:rsidRPr="000C6F06">
        <w:rPr>
          <w:i/>
          <w:iCs/>
        </w:rPr>
        <w:t>97</w:t>
      </w:r>
      <w:r w:rsidRPr="000C6F06">
        <w:t>(5), 415–445. https://doi.org/10.1080/00130095.2021.1973419</w:t>
      </w:r>
    </w:p>
    <w:p w14:paraId="302FFED5" w14:textId="77777777" w:rsidR="000C6F06" w:rsidRPr="000C6F06" w:rsidRDefault="000C6F06" w:rsidP="000C6F06">
      <w:pPr>
        <w:pStyle w:val="Bibliography"/>
      </w:pPr>
      <w:r w:rsidRPr="000C6F06">
        <w:t xml:space="preserve">Lin, N. (2008). A network theory of social capital. In D. Castiglione, J. W. van Deth, &amp; G. Wolleb (Eds.), </w:t>
      </w:r>
      <w:r w:rsidRPr="000C6F06">
        <w:rPr>
          <w:i/>
          <w:iCs/>
        </w:rPr>
        <w:t>The Handbook of Social Capital</w:t>
      </w:r>
      <w:r w:rsidRPr="000C6F06">
        <w:t>. Oxford University Press.</w:t>
      </w:r>
    </w:p>
    <w:p w14:paraId="3C500141" w14:textId="77777777" w:rsidR="000C6F06" w:rsidRPr="000C6F06" w:rsidRDefault="000C6F06" w:rsidP="000C6F06">
      <w:pPr>
        <w:pStyle w:val="Bibliography"/>
      </w:pPr>
      <w:r w:rsidRPr="000C6F06">
        <w:t xml:space="preserve">McNeil, A., Luca, D., &amp; Lee, N. (2023). The long shadow of local decline: Birthplace economic adversity and long-term individual outcomes in the UK. </w:t>
      </w:r>
      <w:r w:rsidRPr="000C6F06">
        <w:rPr>
          <w:i/>
          <w:iCs/>
        </w:rPr>
        <w:t>Journal of Urban Economics</w:t>
      </w:r>
      <w:r w:rsidRPr="000C6F06">
        <w:t xml:space="preserve">, </w:t>
      </w:r>
      <w:r w:rsidRPr="000C6F06">
        <w:rPr>
          <w:i/>
          <w:iCs/>
        </w:rPr>
        <w:t>136</w:t>
      </w:r>
      <w:r w:rsidRPr="000C6F06">
        <w:t>, 103571. https://doi.org/10.1016/j.jue.2023.103571</w:t>
      </w:r>
    </w:p>
    <w:p w14:paraId="644CE637" w14:textId="77777777" w:rsidR="000C6F06" w:rsidRPr="000C6F06" w:rsidRDefault="000C6F06" w:rsidP="000C6F06">
      <w:pPr>
        <w:pStyle w:val="Bibliography"/>
      </w:pPr>
      <w:r w:rsidRPr="000C6F06">
        <w:t xml:space="preserve">McQuarrie, M. (2017). The revolt of the Rust Belt: Place and politics in the age of anger. </w:t>
      </w:r>
      <w:r w:rsidRPr="000C6F06">
        <w:rPr>
          <w:i/>
          <w:iCs/>
        </w:rPr>
        <w:t>The British Journal of Sociology</w:t>
      </w:r>
      <w:r w:rsidRPr="000C6F06">
        <w:t xml:space="preserve">, </w:t>
      </w:r>
      <w:r w:rsidRPr="000C6F06">
        <w:rPr>
          <w:i/>
          <w:iCs/>
        </w:rPr>
        <w:t>68</w:t>
      </w:r>
      <w:r w:rsidRPr="000C6F06">
        <w:t>(S1), S120–S152. https://doi.org/10.1111/1468-4446.12328</w:t>
      </w:r>
    </w:p>
    <w:p w14:paraId="7528B062" w14:textId="77777777" w:rsidR="000C6F06" w:rsidRPr="000C6F06" w:rsidRDefault="000C6F06" w:rsidP="000C6F06">
      <w:pPr>
        <w:pStyle w:val="Bibliography"/>
      </w:pPr>
      <w:r w:rsidRPr="000C6F06">
        <w:rPr>
          <w:lang w:val="es-ES"/>
        </w:rPr>
        <w:t xml:space="preserve">Muringani, J., Fitjar, R. D., &amp; Rodríguez-Pose, A. (2021). </w:t>
      </w:r>
      <w:r w:rsidRPr="000C6F06">
        <w:t xml:space="preserve">Social capital and economic growth in the regions of Europe. </w:t>
      </w:r>
      <w:r w:rsidRPr="000C6F06">
        <w:rPr>
          <w:i/>
          <w:iCs/>
        </w:rPr>
        <w:t>Environment and Planning A: Economy and Space</w:t>
      </w:r>
      <w:r w:rsidRPr="000C6F06">
        <w:t xml:space="preserve">, </w:t>
      </w:r>
      <w:r w:rsidRPr="000C6F06">
        <w:rPr>
          <w:i/>
          <w:iCs/>
        </w:rPr>
        <w:t>53</w:t>
      </w:r>
      <w:r w:rsidRPr="000C6F06">
        <w:t>(6), 1412–1434. https://doi.org/10.1177/0308518X211000059</w:t>
      </w:r>
    </w:p>
    <w:p w14:paraId="350388BA" w14:textId="77777777" w:rsidR="000C6F06" w:rsidRPr="000C6F06" w:rsidRDefault="000C6F06" w:rsidP="000C6F06">
      <w:pPr>
        <w:pStyle w:val="Bibliography"/>
      </w:pPr>
      <w:r w:rsidRPr="000C6F06">
        <w:t xml:space="preserve">Portes, A. (1998). Social Capital: Its Origins and Applications in Modern Sociology. </w:t>
      </w:r>
      <w:r w:rsidRPr="000C6F06">
        <w:rPr>
          <w:i/>
          <w:iCs/>
        </w:rPr>
        <w:t>Annual Review of Sociology</w:t>
      </w:r>
      <w:r w:rsidRPr="000C6F06">
        <w:t xml:space="preserve">, </w:t>
      </w:r>
      <w:r w:rsidRPr="000C6F06">
        <w:rPr>
          <w:i/>
          <w:iCs/>
        </w:rPr>
        <w:t>24</w:t>
      </w:r>
      <w:r w:rsidRPr="000C6F06">
        <w:t>, 1–24.</w:t>
      </w:r>
    </w:p>
    <w:p w14:paraId="63A11B6A" w14:textId="77777777" w:rsidR="000C6F06" w:rsidRPr="000C6F06" w:rsidRDefault="000C6F06" w:rsidP="000C6F06">
      <w:pPr>
        <w:pStyle w:val="Bibliography"/>
      </w:pPr>
      <w:r w:rsidRPr="000C6F06">
        <w:lastRenderedPageBreak/>
        <w:t xml:space="preserve">Putnam, R. D. (1993). </w:t>
      </w:r>
      <w:r w:rsidRPr="000C6F06">
        <w:rPr>
          <w:i/>
          <w:iCs/>
        </w:rPr>
        <w:t>Making democracy work: Civic traditions in modern Italy</w:t>
      </w:r>
      <w:r w:rsidRPr="000C6F06">
        <w:t>. Princeton University Press.</w:t>
      </w:r>
    </w:p>
    <w:p w14:paraId="36A5952A" w14:textId="77777777" w:rsidR="000C6F06" w:rsidRPr="000C6F06" w:rsidRDefault="000C6F06" w:rsidP="000C6F06">
      <w:pPr>
        <w:pStyle w:val="Bibliography"/>
      </w:pPr>
      <w:r w:rsidRPr="000C6F06">
        <w:t xml:space="preserve">Putnam, R. D. (1995). Tuning In, Tuning Out: The Strange Disappearance of Social Capital in America. </w:t>
      </w:r>
      <w:r w:rsidRPr="000C6F06">
        <w:rPr>
          <w:i/>
          <w:iCs/>
        </w:rPr>
        <w:t>PS: Political Science and Politics</w:t>
      </w:r>
      <w:r w:rsidRPr="000C6F06">
        <w:t xml:space="preserve">, </w:t>
      </w:r>
      <w:r w:rsidRPr="000C6F06">
        <w:rPr>
          <w:i/>
          <w:iCs/>
        </w:rPr>
        <w:t>28</w:t>
      </w:r>
      <w:r w:rsidRPr="000C6F06">
        <w:t>(4), 664–683. https://doi.org/10.2307/420517</w:t>
      </w:r>
    </w:p>
    <w:p w14:paraId="09583611" w14:textId="77777777" w:rsidR="000C6F06" w:rsidRPr="000C6F06" w:rsidRDefault="000C6F06" w:rsidP="000C6F06">
      <w:pPr>
        <w:pStyle w:val="Bibliography"/>
      </w:pPr>
      <w:r w:rsidRPr="000C6F06">
        <w:t xml:space="preserve">Putnam, R. D. (2000). </w:t>
      </w:r>
      <w:r w:rsidRPr="000C6F06">
        <w:rPr>
          <w:i/>
          <w:iCs/>
        </w:rPr>
        <w:t>Bowling Alone: The Collapse and Revival of American Community</w:t>
      </w:r>
      <w:r w:rsidRPr="000C6F06">
        <w:t>. Simon &amp; Schuster.</w:t>
      </w:r>
    </w:p>
    <w:p w14:paraId="181EDA6F" w14:textId="77777777" w:rsidR="000C6F06" w:rsidRPr="000C6F06" w:rsidRDefault="000C6F06" w:rsidP="000C6F06">
      <w:pPr>
        <w:pStyle w:val="Bibliography"/>
      </w:pPr>
      <w:r w:rsidRPr="000C6F06">
        <w:t xml:space="preserve">Putnam, R. D. (2002). </w:t>
      </w:r>
      <w:r w:rsidRPr="000C6F06">
        <w:rPr>
          <w:i/>
          <w:iCs/>
        </w:rPr>
        <w:t>The Dynamics of Social Capital</w:t>
      </w:r>
      <w:r w:rsidRPr="000C6F06">
        <w:t>. Oxford University Press.</w:t>
      </w:r>
    </w:p>
    <w:p w14:paraId="72AE86E6" w14:textId="77777777" w:rsidR="000C6F06" w:rsidRPr="000C6F06" w:rsidRDefault="000C6F06" w:rsidP="000C6F06">
      <w:pPr>
        <w:pStyle w:val="Bibliography"/>
      </w:pPr>
      <w:r w:rsidRPr="000C6F06">
        <w:t xml:space="preserve">Rodríguez-Pose, A. (2018). The revenge of the places that don’t matter (and what to do about it). </w:t>
      </w:r>
      <w:r w:rsidRPr="000C6F06">
        <w:rPr>
          <w:i/>
          <w:iCs/>
        </w:rPr>
        <w:t>Cambridge Journal of Regions, Economy and Society</w:t>
      </w:r>
      <w:r w:rsidRPr="000C6F06">
        <w:t xml:space="preserve">, </w:t>
      </w:r>
      <w:r w:rsidRPr="000C6F06">
        <w:rPr>
          <w:i/>
          <w:iCs/>
        </w:rPr>
        <w:t>11</w:t>
      </w:r>
      <w:r w:rsidRPr="000C6F06">
        <w:t>(1), 189–209. https://doi.org/10.1093/cjres/rsx024</w:t>
      </w:r>
    </w:p>
    <w:p w14:paraId="2C7A16B3" w14:textId="77777777" w:rsidR="000C6F06" w:rsidRPr="000C6F06" w:rsidRDefault="000C6F06" w:rsidP="000C6F06">
      <w:pPr>
        <w:pStyle w:val="Bibliography"/>
      </w:pPr>
      <w:r w:rsidRPr="000C6F06">
        <w:t xml:space="preserve">Rodríguez-Pose, A. (2020). The Rise of Populism and the revenge of the Places That Don’t Matter. </w:t>
      </w:r>
      <w:r w:rsidRPr="000C6F06">
        <w:rPr>
          <w:i/>
          <w:iCs/>
        </w:rPr>
        <w:t>LSE Public Policy Review</w:t>
      </w:r>
      <w:r w:rsidRPr="000C6F06">
        <w:t xml:space="preserve">, </w:t>
      </w:r>
      <w:r w:rsidRPr="000C6F06">
        <w:rPr>
          <w:i/>
          <w:iCs/>
        </w:rPr>
        <w:t>1</w:t>
      </w:r>
      <w:r w:rsidRPr="000C6F06">
        <w:t>(1). https://doi.org/10.31389/lseppr.4</w:t>
      </w:r>
    </w:p>
    <w:p w14:paraId="62C58F24" w14:textId="77777777" w:rsidR="000C6F06" w:rsidRPr="000C6F06" w:rsidRDefault="000C6F06" w:rsidP="000C6F06">
      <w:pPr>
        <w:pStyle w:val="Bibliography"/>
      </w:pPr>
      <w:r w:rsidRPr="000C6F06">
        <w:t xml:space="preserve">Rodríguez-Pose, A., &amp; Bartalucci, F. (2023). The green transition and its potential territorial discontents. </w:t>
      </w:r>
      <w:r w:rsidRPr="000C6F06">
        <w:rPr>
          <w:i/>
          <w:iCs/>
        </w:rPr>
        <w:t>Cambridge Journal of Regions, Economy and Society</w:t>
      </w:r>
      <w:r w:rsidRPr="000C6F06">
        <w:t>, rsad039. https://doi.org/10.1093/cjres/rsad039</w:t>
      </w:r>
    </w:p>
    <w:p w14:paraId="5011482C" w14:textId="77777777" w:rsidR="000C6F06" w:rsidRPr="000C6F06" w:rsidRDefault="000C6F06" w:rsidP="000C6F06">
      <w:pPr>
        <w:pStyle w:val="Bibliography"/>
      </w:pPr>
      <w:r w:rsidRPr="000C6F06">
        <w:rPr>
          <w:lang w:val="es-ES"/>
        </w:rPr>
        <w:t xml:space="preserve">Rodríguez-Pose, A., Dijkstra, L., &amp; Poelman, H. (2024). </w:t>
      </w:r>
      <w:r w:rsidRPr="000C6F06">
        <w:t xml:space="preserve">The Geography of EU Discontent and the Regional Development Trap. </w:t>
      </w:r>
      <w:r w:rsidRPr="000C6F06">
        <w:rPr>
          <w:i/>
          <w:iCs/>
        </w:rPr>
        <w:t>Economic Geography</w:t>
      </w:r>
      <w:r w:rsidRPr="000C6F06">
        <w:t xml:space="preserve">, </w:t>
      </w:r>
      <w:r w:rsidRPr="000C6F06">
        <w:rPr>
          <w:i/>
          <w:iCs/>
        </w:rPr>
        <w:t>100</w:t>
      </w:r>
      <w:r w:rsidRPr="000C6F06">
        <w:t>(3), 213–245. https://doi.org/10.1080/00130095.2024.2337657</w:t>
      </w:r>
    </w:p>
    <w:p w14:paraId="420A8FA2" w14:textId="77777777" w:rsidR="000C6F06" w:rsidRPr="000C6F06" w:rsidRDefault="000C6F06" w:rsidP="000C6F06">
      <w:pPr>
        <w:pStyle w:val="Bibliography"/>
      </w:pPr>
      <w:r w:rsidRPr="000C6F06">
        <w:t xml:space="preserve">Rodríguez-Pose, A., Lee, N., &amp; Lipp, C. (2021). Golfing with Trump. Social capital, decline, inequality, and the rise of populism in the US. </w:t>
      </w:r>
      <w:r w:rsidRPr="000C6F06">
        <w:rPr>
          <w:i/>
          <w:iCs/>
        </w:rPr>
        <w:t>Cambridge Journal of Regions, Economy and Society</w:t>
      </w:r>
      <w:r w:rsidRPr="000C6F06">
        <w:t xml:space="preserve">, </w:t>
      </w:r>
      <w:r w:rsidRPr="000C6F06">
        <w:rPr>
          <w:i/>
          <w:iCs/>
        </w:rPr>
        <w:t>14</w:t>
      </w:r>
      <w:r w:rsidRPr="000C6F06">
        <w:t>(3), 457–481. https://doi.org/10.1093/cjres/rsab026</w:t>
      </w:r>
    </w:p>
    <w:p w14:paraId="2A3516EA" w14:textId="77777777" w:rsidR="000C6F06" w:rsidRPr="000C6F06" w:rsidRDefault="000C6F06" w:rsidP="000C6F06">
      <w:pPr>
        <w:pStyle w:val="Bibliography"/>
      </w:pPr>
      <w:r w:rsidRPr="000C6F06">
        <w:t xml:space="preserve">Rupasingha, A., Goetz, S. J., &amp; Freshwater, D. (2006). The production of social capital in US counties. </w:t>
      </w:r>
      <w:r w:rsidRPr="000C6F06">
        <w:rPr>
          <w:i/>
          <w:iCs/>
        </w:rPr>
        <w:t>Essays on Behavioral Economics</w:t>
      </w:r>
      <w:r w:rsidRPr="000C6F06">
        <w:t xml:space="preserve">, </w:t>
      </w:r>
      <w:r w:rsidRPr="000C6F06">
        <w:rPr>
          <w:i/>
          <w:iCs/>
        </w:rPr>
        <w:t>35</w:t>
      </w:r>
      <w:r w:rsidRPr="000C6F06">
        <w:t>(1), 83–101. https://doi.org/10.1016/j.socec.2005.11.001</w:t>
      </w:r>
    </w:p>
    <w:p w14:paraId="51BCD969" w14:textId="77777777" w:rsidR="000C6F06" w:rsidRPr="000C6F06" w:rsidRDefault="000C6F06" w:rsidP="000C6F06">
      <w:pPr>
        <w:pStyle w:val="Bibliography"/>
      </w:pPr>
      <w:r w:rsidRPr="000C6F06">
        <w:lastRenderedPageBreak/>
        <w:t xml:space="preserve">Urso, G., Faggian, A., &amp; Palma, A. (2023). Discontent in the ‘peripheries’: An investigation of the rise of populism in Italy. </w:t>
      </w:r>
      <w:r w:rsidRPr="000C6F06">
        <w:rPr>
          <w:i/>
          <w:iCs/>
        </w:rPr>
        <w:t>Territory, Politics, Governance</w:t>
      </w:r>
      <w:r w:rsidRPr="000C6F06">
        <w:t xml:space="preserve">, </w:t>
      </w:r>
      <w:r w:rsidRPr="000C6F06">
        <w:rPr>
          <w:i/>
          <w:iCs/>
        </w:rPr>
        <w:t>11</w:t>
      </w:r>
      <w:r w:rsidRPr="000C6F06">
        <w:t>(5), 833–854. https://doi.org/10.1080/21622671.2023.2189438</w:t>
      </w:r>
    </w:p>
    <w:p w14:paraId="54ED7925" w14:textId="77777777" w:rsidR="000C6F06" w:rsidRPr="000C6F06" w:rsidRDefault="000C6F06" w:rsidP="000C6F06">
      <w:pPr>
        <w:pStyle w:val="Bibliography"/>
      </w:pPr>
      <w:r w:rsidRPr="000C6F06">
        <w:t xml:space="preserve">Wellman, B., Quan-Haase, A., Boase, J., Chen, W., Hampton, K., Díaz, I., &amp; Miyata, K. (2003). The Social Affordances of the Internet for Networked Individualism. </w:t>
      </w:r>
      <w:r w:rsidRPr="000C6F06">
        <w:rPr>
          <w:i/>
          <w:iCs/>
        </w:rPr>
        <w:t>Journal of Computer-Mediated Communication</w:t>
      </w:r>
      <w:r w:rsidRPr="000C6F06">
        <w:t xml:space="preserve">, </w:t>
      </w:r>
      <w:r w:rsidRPr="000C6F06">
        <w:rPr>
          <w:i/>
          <w:iCs/>
        </w:rPr>
        <w:t>8</w:t>
      </w:r>
      <w:r w:rsidRPr="000C6F06">
        <w:t>(3), 0–0. https://doi.org/10.1111/j.1083-6101.2003.tb00216.x</w:t>
      </w:r>
    </w:p>
    <w:p w14:paraId="354D5EC7" w14:textId="77777777" w:rsidR="000C6F06" w:rsidRPr="000C6F06" w:rsidRDefault="000C6F06" w:rsidP="000C6F06">
      <w:pPr>
        <w:pStyle w:val="Bibliography"/>
      </w:pPr>
      <w:r w:rsidRPr="000C6F06">
        <w:t xml:space="preserve">Wellman, B., Quan-Haase, A., Witte, J., &amp; Hampton, K. (2001). Does the Internet Increase, Decrease, or Supplement Social Capital?: Social Networks, Participation, and Community Commitment. </w:t>
      </w:r>
      <w:r w:rsidRPr="000C6F06">
        <w:rPr>
          <w:i/>
          <w:iCs/>
        </w:rPr>
        <w:t>American Behavioral Scientist</w:t>
      </w:r>
      <w:r w:rsidRPr="000C6F06">
        <w:t xml:space="preserve">, </w:t>
      </w:r>
      <w:r w:rsidRPr="000C6F06">
        <w:rPr>
          <w:i/>
          <w:iCs/>
        </w:rPr>
        <w:t>45</w:t>
      </w:r>
      <w:r w:rsidRPr="000C6F06">
        <w:t>(3), 436–455. https://doi.org/10.1177/00027640121957286</w:t>
      </w:r>
    </w:p>
    <w:p w14:paraId="7439C611" w14:textId="77777777" w:rsidR="000C6F06" w:rsidRPr="000C6F06" w:rsidRDefault="000C6F06" w:rsidP="000C6F06">
      <w:pPr>
        <w:pStyle w:val="Bibliography"/>
      </w:pPr>
      <w:r w:rsidRPr="000C6F06">
        <w:t xml:space="preserve">Ziblatt, D., Hilbig, H., &amp; Bischof, D. (2023). Wealth of Tongues: Why Peripheral Regions Vote for the Radical Right in Germany. </w:t>
      </w:r>
      <w:r w:rsidRPr="000C6F06">
        <w:rPr>
          <w:i/>
          <w:iCs/>
        </w:rPr>
        <w:t>American Political Science Review</w:t>
      </w:r>
      <w:r w:rsidRPr="000C6F06">
        <w:t>, 1–17. Cambridge Core. https://doi.org/10.1017/S0003055423000862</w:t>
      </w:r>
    </w:p>
    <w:p w14:paraId="4E973BC2" w14:textId="5D4CB2D2" w:rsidR="0050398E" w:rsidRPr="00057254" w:rsidRDefault="00020E73" w:rsidP="00437C28">
      <w:pPr>
        <w:spacing w:line="480" w:lineRule="auto"/>
      </w:pPr>
      <w:r w:rsidRPr="00057254">
        <w:fldChar w:fldCharType="end"/>
      </w:r>
    </w:p>
    <w:p w14:paraId="0F32F638" w14:textId="77777777" w:rsidR="006A7B52" w:rsidRPr="00057254" w:rsidRDefault="006A7B52" w:rsidP="00437C28">
      <w:pPr>
        <w:spacing w:line="480" w:lineRule="auto"/>
      </w:pPr>
    </w:p>
    <w:p w14:paraId="2C00698A" w14:textId="77777777" w:rsidR="006A7B52" w:rsidRPr="00057254" w:rsidRDefault="006A7B52" w:rsidP="00437C28">
      <w:pPr>
        <w:spacing w:line="480" w:lineRule="auto"/>
      </w:pPr>
    </w:p>
    <w:p w14:paraId="62650418" w14:textId="77777777" w:rsidR="004E36F1" w:rsidRPr="00057254" w:rsidRDefault="004E36F1" w:rsidP="00437C28">
      <w:pPr>
        <w:spacing w:line="480" w:lineRule="auto"/>
        <w:rPr>
          <w:b/>
          <w:bCs/>
        </w:rPr>
      </w:pPr>
      <w:r w:rsidRPr="00057254">
        <w:rPr>
          <w:b/>
          <w:bCs/>
        </w:rPr>
        <w:br w:type="page"/>
      </w:r>
    </w:p>
    <w:p w14:paraId="7BA0B055" w14:textId="48F434B1" w:rsidR="00A03CE8" w:rsidRPr="00057254" w:rsidRDefault="00A03CE8" w:rsidP="00437C28">
      <w:pPr>
        <w:spacing w:line="480" w:lineRule="auto"/>
        <w:rPr>
          <w:b/>
          <w:bCs/>
        </w:rPr>
      </w:pPr>
      <w:r w:rsidRPr="00057254">
        <w:rPr>
          <w:b/>
          <w:bCs/>
        </w:rPr>
        <w:lastRenderedPageBreak/>
        <w:t>APPENDIX</w:t>
      </w:r>
    </w:p>
    <w:p w14:paraId="0101DADD" w14:textId="345D18F2" w:rsidR="003A628D" w:rsidRPr="00057254" w:rsidRDefault="00CB5796" w:rsidP="00BF5092">
      <w:pPr>
        <w:spacing w:before="240" w:line="480" w:lineRule="auto"/>
      </w:pPr>
      <w:r w:rsidRPr="00057254">
        <w:rPr>
          <w:b/>
          <w:bCs/>
        </w:rPr>
        <w:t>Appendix</w:t>
      </w:r>
      <w:r w:rsidR="003A628D" w:rsidRPr="00057254">
        <w:rPr>
          <w:b/>
          <w:bCs/>
        </w:rPr>
        <w:t xml:space="preserve"> 1</w:t>
      </w:r>
      <w:r w:rsidR="003A628D" w:rsidRPr="00057254">
        <w:t xml:space="preserve"> Basic Model (OLS estimation) for Trump Margin in 2016</w:t>
      </w:r>
    </w:p>
    <w:tbl>
      <w:tblPr>
        <w:tblW w:w="5000" w:type="pct"/>
        <w:tblLook w:val="04A0" w:firstRow="1" w:lastRow="0" w:firstColumn="1" w:lastColumn="0" w:noHBand="0" w:noVBand="1"/>
      </w:tblPr>
      <w:tblGrid>
        <w:gridCol w:w="5741"/>
        <w:gridCol w:w="3285"/>
      </w:tblGrid>
      <w:tr w:rsidR="003A628D" w:rsidRPr="00057254" w14:paraId="5E134124" w14:textId="77777777" w:rsidTr="00A6536E">
        <w:trPr>
          <w:trHeight w:val="320"/>
        </w:trPr>
        <w:tc>
          <w:tcPr>
            <w:tcW w:w="3180" w:type="pct"/>
            <w:tcBorders>
              <w:top w:val="nil"/>
              <w:left w:val="nil"/>
              <w:bottom w:val="single" w:sz="4" w:space="0" w:color="auto"/>
              <w:right w:val="single" w:sz="4" w:space="0" w:color="auto"/>
            </w:tcBorders>
            <w:shd w:val="clear" w:color="auto" w:fill="auto"/>
            <w:noWrap/>
            <w:vAlign w:val="bottom"/>
            <w:hideMark/>
          </w:tcPr>
          <w:p w14:paraId="3F35FBBE" w14:textId="339A800B" w:rsidR="003A628D" w:rsidRPr="00057254" w:rsidRDefault="003A628D" w:rsidP="008C30FA">
            <w:pPr>
              <w:rPr>
                <w:color w:val="000000"/>
                <w:sz w:val="22"/>
                <w:szCs w:val="22"/>
              </w:rPr>
            </w:pPr>
            <w:r w:rsidRPr="00057254">
              <w:rPr>
                <w:color w:val="000000"/>
                <w:sz w:val="22"/>
                <w:szCs w:val="22"/>
              </w:rPr>
              <w:t> </w:t>
            </w:r>
            <w:r w:rsidR="00A639EA" w:rsidRPr="00057254">
              <w:rPr>
                <w:color w:val="000000"/>
                <w:sz w:val="22"/>
                <w:szCs w:val="22"/>
              </w:rPr>
              <w:t>MAR_T_new</w:t>
            </w:r>
          </w:p>
        </w:tc>
        <w:tc>
          <w:tcPr>
            <w:tcW w:w="1820" w:type="pct"/>
            <w:tcBorders>
              <w:top w:val="nil"/>
              <w:left w:val="nil"/>
              <w:bottom w:val="single" w:sz="4" w:space="0" w:color="auto"/>
              <w:right w:val="nil"/>
            </w:tcBorders>
            <w:shd w:val="clear" w:color="auto" w:fill="auto"/>
            <w:noWrap/>
            <w:vAlign w:val="bottom"/>
            <w:hideMark/>
          </w:tcPr>
          <w:p w14:paraId="15078F5B" w14:textId="77777777" w:rsidR="003A628D" w:rsidRPr="00057254" w:rsidRDefault="003A628D" w:rsidP="008C30FA">
            <w:pPr>
              <w:rPr>
                <w:b/>
                <w:bCs/>
                <w:color w:val="000000"/>
                <w:sz w:val="22"/>
                <w:szCs w:val="22"/>
              </w:rPr>
            </w:pPr>
            <w:r w:rsidRPr="00057254">
              <w:rPr>
                <w:b/>
                <w:bCs/>
                <w:color w:val="000000"/>
                <w:sz w:val="22"/>
                <w:szCs w:val="22"/>
              </w:rPr>
              <w:t>2016 Elections</w:t>
            </w:r>
          </w:p>
        </w:tc>
      </w:tr>
      <w:tr w:rsidR="003A628D" w:rsidRPr="00057254" w14:paraId="54889C91"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23B6ECEE" w14:textId="67565300" w:rsidR="003A628D" w:rsidRPr="00544332" w:rsidRDefault="003A628D" w:rsidP="008C30FA">
            <w:pPr>
              <w:rPr>
                <w:color w:val="000000"/>
                <w:sz w:val="22"/>
                <w:szCs w:val="22"/>
                <w:lang w:val="it-IT"/>
              </w:rPr>
            </w:pPr>
            <w:r w:rsidRPr="00544332">
              <w:rPr>
                <w:color w:val="000000"/>
                <w:sz w:val="22"/>
                <w:szCs w:val="22"/>
                <w:lang w:val="it-IT"/>
              </w:rPr>
              <w:t>Income per capita (2016)</w:t>
            </w:r>
            <w:r w:rsidR="00A639EA" w:rsidRPr="00544332">
              <w:rPr>
                <w:color w:val="000000"/>
                <w:sz w:val="22"/>
                <w:szCs w:val="22"/>
                <w:lang w:val="it-IT"/>
              </w:rPr>
              <w:t xml:space="preserve"> - INC_PC_16</w:t>
            </w:r>
          </w:p>
        </w:tc>
        <w:tc>
          <w:tcPr>
            <w:tcW w:w="1820" w:type="pct"/>
            <w:tcBorders>
              <w:top w:val="nil"/>
              <w:left w:val="nil"/>
              <w:bottom w:val="nil"/>
              <w:right w:val="nil"/>
            </w:tcBorders>
            <w:shd w:val="clear" w:color="auto" w:fill="auto"/>
            <w:noWrap/>
            <w:vAlign w:val="bottom"/>
            <w:hideMark/>
          </w:tcPr>
          <w:p w14:paraId="3BAC1AB0"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E8D7554"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17EB3D39"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36985F51"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31AC1F53"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3DAD541" w14:textId="17E2E930" w:rsidR="003A628D" w:rsidRPr="00057254" w:rsidRDefault="003A628D" w:rsidP="008C30FA">
            <w:pPr>
              <w:rPr>
                <w:color w:val="000000"/>
                <w:sz w:val="22"/>
                <w:szCs w:val="22"/>
              </w:rPr>
            </w:pPr>
            <w:r w:rsidRPr="00057254">
              <w:rPr>
                <w:color w:val="000000"/>
                <w:sz w:val="22"/>
                <w:szCs w:val="22"/>
              </w:rPr>
              <w:t>Inequality (Gini 2016)</w:t>
            </w:r>
            <w:r w:rsidR="00A639EA" w:rsidRPr="00057254">
              <w:rPr>
                <w:color w:val="000000"/>
                <w:sz w:val="22"/>
                <w:szCs w:val="22"/>
              </w:rPr>
              <w:t xml:space="preserve"> - GINI_16</w:t>
            </w:r>
          </w:p>
        </w:tc>
        <w:tc>
          <w:tcPr>
            <w:tcW w:w="1820" w:type="pct"/>
            <w:tcBorders>
              <w:top w:val="nil"/>
              <w:left w:val="nil"/>
              <w:bottom w:val="nil"/>
              <w:right w:val="nil"/>
            </w:tcBorders>
            <w:shd w:val="clear" w:color="auto" w:fill="auto"/>
            <w:noWrap/>
            <w:vAlign w:val="bottom"/>
            <w:hideMark/>
          </w:tcPr>
          <w:p w14:paraId="5D34123A" w14:textId="77777777" w:rsidR="003A628D" w:rsidRPr="00057254" w:rsidRDefault="003A628D" w:rsidP="008C30FA">
            <w:pPr>
              <w:rPr>
                <w:color w:val="000000"/>
                <w:sz w:val="22"/>
                <w:szCs w:val="22"/>
              </w:rPr>
            </w:pPr>
            <w:r w:rsidRPr="00057254">
              <w:rPr>
                <w:color w:val="000000"/>
                <w:sz w:val="22"/>
                <w:szCs w:val="22"/>
              </w:rPr>
              <w:t>-0.081***</w:t>
            </w:r>
          </w:p>
        </w:tc>
      </w:tr>
      <w:tr w:rsidR="003A628D" w:rsidRPr="00057254" w14:paraId="315A3856"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33A8E57"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68737B9E" w14:textId="77777777" w:rsidR="003A628D" w:rsidRPr="00057254" w:rsidRDefault="003A628D" w:rsidP="008C30FA">
            <w:pPr>
              <w:rPr>
                <w:color w:val="000000"/>
                <w:sz w:val="22"/>
                <w:szCs w:val="22"/>
              </w:rPr>
            </w:pPr>
            <w:r w:rsidRPr="00057254">
              <w:rPr>
                <w:color w:val="000000"/>
                <w:sz w:val="22"/>
                <w:szCs w:val="22"/>
              </w:rPr>
              <w:t>(0.023)</w:t>
            </w:r>
          </w:p>
        </w:tc>
      </w:tr>
      <w:tr w:rsidR="003A628D" w:rsidRPr="00057254" w14:paraId="33EFB88C"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D301035" w14:textId="08D12C12" w:rsidR="003A628D" w:rsidRPr="00057254" w:rsidRDefault="003A628D" w:rsidP="008C30FA">
            <w:pPr>
              <w:rPr>
                <w:color w:val="000000"/>
                <w:sz w:val="22"/>
                <w:szCs w:val="22"/>
              </w:rPr>
            </w:pPr>
            <w:r w:rsidRPr="00057254">
              <w:rPr>
                <w:color w:val="000000"/>
                <w:sz w:val="22"/>
                <w:szCs w:val="22"/>
              </w:rPr>
              <w:t>Employment change (1980-2016)</w:t>
            </w:r>
            <w:r w:rsidR="00A639EA" w:rsidRPr="00057254">
              <w:rPr>
                <w:color w:val="000000"/>
                <w:sz w:val="22"/>
                <w:szCs w:val="22"/>
              </w:rPr>
              <w:t xml:space="preserve"> - EMP_AVE_CGR80_19</w:t>
            </w:r>
          </w:p>
        </w:tc>
        <w:tc>
          <w:tcPr>
            <w:tcW w:w="1820" w:type="pct"/>
            <w:tcBorders>
              <w:top w:val="nil"/>
              <w:left w:val="nil"/>
              <w:bottom w:val="nil"/>
              <w:right w:val="nil"/>
            </w:tcBorders>
            <w:shd w:val="clear" w:color="auto" w:fill="auto"/>
            <w:noWrap/>
            <w:vAlign w:val="bottom"/>
            <w:hideMark/>
          </w:tcPr>
          <w:p w14:paraId="67EAC0B4" w14:textId="77777777" w:rsidR="003A628D" w:rsidRPr="00057254" w:rsidRDefault="003A628D" w:rsidP="008C30FA">
            <w:pPr>
              <w:rPr>
                <w:color w:val="000000"/>
                <w:sz w:val="22"/>
                <w:szCs w:val="22"/>
              </w:rPr>
            </w:pPr>
            <w:r w:rsidRPr="00057254">
              <w:rPr>
                <w:color w:val="000000"/>
                <w:sz w:val="22"/>
                <w:szCs w:val="22"/>
              </w:rPr>
              <w:t>-0.781***</w:t>
            </w:r>
          </w:p>
        </w:tc>
      </w:tr>
      <w:tr w:rsidR="003A628D" w:rsidRPr="00057254" w14:paraId="0CF638BC"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0E878FB4"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01A0B2C1" w14:textId="77777777" w:rsidR="003A628D" w:rsidRPr="00057254" w:rsidRDefault="003A628D" w:rsidP="008C30FA">
            <w:pPr>
              <w:rPr>
                <w:color w:val="000000"/>
                <w:sz w:val="22"/>
                <w:szCs w:val="22"/>
              </w:rPr>
            </w:pPr>
            <w:r w:rsidRPr="00057254">
              <w:rPr>
                <w:color w:val="000000"/>
                <w:sz w:val="22"/>
                <w:szCs w:val="22"/>
              </w:rPr>
              <w:t>(0.132)</w:t>
            </w:r>
          </w:p>
        </w:tc>
      </w:tr>
      <w:tr w:rsidR="003A628D" w:rsidRPr="00057254" w14:paraId="5796621D"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CEB34A0" w14:textId="201CCDE2" w:rsidR="003A628D" w:rsidRPr="00057254" w:rsidRDefault="003A628D" w:rsidP="008C30FA">
            <w:pPr>
              <w:rPr>
                <w:color w:val="000000"/>
                <w:sz w:val="22"/>
                <w:szCs w:val="22"/>
              </w:rPr>
            </w:pPr>
            <w:r w:rsidRPr="00057254">
              <w:rPr>
                <w:color w:val="000000"/>
                <w:sz w:val="22"/>
                <w:szCs w:val="22"/>
              </w:rPr>
              <w:t>Social Capital (2014)</w:t>
            </w:r>
            <w:r w:rsidR="00A639EA" w:rsidRPr="00057254">
              <w:rPr>
                <w:color w:val="000000"/>
                <w:sz w:val="22"/>
                <w:szCs w:val="22"/>
              </w:rPr>
              <w:t xml:space="preserve"> - SC5_PCM_14</w:t>
            </w:r>
          </w:p>
        </w:tc>
        <w:tc>
          <w:tcPr>
            <w:tcW w:w="1820" w:type="pct"/>
            <w:tcBorders>
              <w:top w:val="nil"/>
              <w:left w:val="nil"/>
              <w:bottom w:val="nil"/>
              <w:right w:val="nil"/>
            </w:tcBorders>
            <w:shd w:val="clear" w:color="auto" w:fill="auto"/>
            <w:noWrap/>
            <w:vAlign w:val="bottom"/>
            <w:hideMark/>
          </w:tcPr>
          <w:p w14:paraId="464EC989" w14:textId="77777777" w:rsidR="003A628D" w:rsidRPr="00057254" w:rsidRDefault="003A628D" w:rsidP="008C30FA">
            <w:pPr>
              <w:rPr>
                <w:color w:val="000000"/>
                <w:sz w:val="22"/>
                <w:szCs w:val="22"/>
              </w:rPr>
            </w:pPr>
            <w:r w:rsidRPr="00057254">
              <w:rPr>
                <w:color w:val="000000"/>
                <w:sz w:val="22"/>
                <w:szCs w:val="22"/>
              </w:rPr>
              <w:t>0.009***</w:t>
            </w:r>
          </w:p>
        </w:tc>
      </w:tr>
      <w:tr w:rsidR="003A628D" w:rsidRPr="00057254" w14:paraId="28F8507C"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F3EC81B"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668F77EB"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3310C437"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9345DEB" w14:textId="0F8F09E6" w:rsidR="003A628D" w:rsidRPr="00057254" w:rsidRDefault="003A628D" w:rsidP="008C30FA">
            <w:pPr>
              <w:rPr>
                <w:color w:val="000000"/>
                <w:sz w:val="22"/>
                <w:szCs w:val="22"/>
              </w:rPr>
            </w:pPr>
            <w:r w:rsidRPr="00057254">
              <w:rPr>
                <w:color w:val="000000"/>
                <w:sz w:val="22"/>
                <w:szCs w:val="22"/>
              </w:rPr>
              <w:t>Density (2016)</w:t>
            </w:r>
            <w:r w:rsidR="00A639EA" w:rsidRPr="00057254">
              <w:rPr>
                <w:color w:val="000000"/>
                <w:sz w:val="22"/>
                <w:szCs w:val="22"/>
              </w:rPr>
              <w:t xml:space="preserve"> - POP_DEN_16</w:t>
            </w:r>
          </w:p>
        </w:tc>
        <w:tc>
          <w:tcPr>
            <w:tcW w:w="1820" w:type="pct"/>
            <w:tcBorders>
              <w:top w:val="nil"/>
              <w:left w:val="nil"/>
              <w:bottom w:val="nil"/>
              <w:right w:val="nil"/>
            </w:tcBorders>
            <w:shd w:val="clear" w:color="auto" w:fill="auto"/>
            <w:noWrap/>
            <w:vAlign w:val="bottom"/>
            <w:hideMark/>
          </w:tcPr>
          <w:p w14:paraId="4903D50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71AB2252"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254434D2"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44AB10A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D610204"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4D509874" w14:textId="3F27C208" w:rsidR="003A628D" w:rsidRPr="00057254" w:rsidRDefault="003A628D" w:rsidP="008C30FA">
            <w:pPr>
              <w:rPr>
                <w:color w:val="000000"/>
                <w:sz w:val="22"/>
                <w:szCs w:val="22"/>
              </w:rPr>
            </w:pPr>
            <w:r w:rsidRPr="00057254">
              <w:rPr>
                <w:color w:val="000000"/>
                <w:sz w:val="22"/>
                <w:szCs w:val="22"/>
              </w:rPr>
              <w:t>Unemployment rate (2016)</w:t>
            </w:r>
            <w:r w:rsidR="00A639EA" w:rsidRPr="00057254">
              <w:rPr>
                <w:color w:val="000000"/>
                <w:sz w:val="22"/>
                <w:szCs w:val="22"/>
              </w:rPr>
              <w:t xml:space="preserve"> - UNE_16</w:t>
            </w:r>
          </w:p>
        </w:tc>
        <w:tc>
          <w:tcPr>
            <w:tcW w:w="1820" w:type="pct"/>
            <w:tcBorders>
              <w:top w:val="nil"/>
              <w:left w:val="nil"/>
              <w:bottom w:val="nil"/>
              <w:right w:val="nil"/>
            </w:tcBorders>
            <w:shd w:val="clear" w:color="auto" w:fill="auto"/>
            <w:noWrap/>
            <w:vAlign w:val="bottom"/>
            <w:hideMark/>
          </w:tcPr>
          <w:p w14:paraId="27F56CF0" w14:textId="77777777" w:rsidR="003A628D" w:rsidRPr="00057254" w:rsidRDefault="003A628D" w:rsidP="008C30FA">
            <w:pPr>
              <w:rPr>
                <w:color w:val="000000"/>
                <w:sz w:val="22"/>
                <w:szCs w:val="22"/>
              </w:rPr>
            </w:pPr>
            <w:r w:rsidRPr="00057254">
              <w:rPr>
                <w:color w:val="000000"/>
                <w:sz w:val="22"/>
                <w:szCs w:val="22"/>
              </w:rPr>
              <w:t>0.002**</w:t>
            </w:r>
          </w:p>
        </w:tc>
      </w:tr>
      <w:tr w:rsidR="003A628D" w:rsidRPr="00057254" w14:paraId="1732E6EF"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D970A39"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06702472"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009BA73A"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16D2172C" w14:textId="49624371" w:rsidR="003A628D" w:rsidRPr="00057254" w:rsidRDefault="003A628D" w:rsidP="008C30FA">
            <w:pPr>
              <w:rPr>
                <w:color w:val="000000"/>
                <w:sz w:val="22"/>
                <w:szCs w:val="22"/>
              </w:rPr>
            </w:pPr>
            <w:r w:rsidRPr="00057254">
              <w:rPr>
                <w:color w:val="000000"/>
                <w:sz w:val="22"/>
                <w:szCs w:val="22"/>
              </w:rPr>
              <w:t>Education (2016)</w:t>
            </w:r>
            <w:r w:rsidR="00A639EA" w:rsidRPr="00057254">
              <w:rPr>
                <w:color w:val="000000"/>
                <w:sz w:val="22"/>
                <w:szCs w:val="22"/>
              </w:rPr>
              <w:t xml:space="preserve"> - EDU1_16</w:t>
            </w:r>
          </w:p>
        </w:tc>
        <w:tc>
          <w:tcPr>
            <w:tcW w:w="1820" w:type="pct"/>
            <w:tcBorders>
              <w:top w:val="nil"/>
              <w:left w:val="nil"/>
              <w:bottom w:val="nil"/>
              <w:right w:val="nil"/>
            </w:tcBorders>
            <w:shd w:val="clear" w:color="auto" w:fill="auto"/>
            <w:noWrap/>
            <w:vAlign w:val="bottom"/>
            <w:hideMark/>
          </w:tcPr>
          <w:p w14:paraId="14CFBD3E" w14:textId="77777777" w:rsidR="003A628D" w:rsidRPr="00057254" w:rsidRDefault="003A628D" w:rsidP="008C30FA">
            <w:pPr>
              <w:rPr>
                <w:color w:val="000000"/>
                <w:sz w:val="22"/>
                <w:szCs w:val="22"/>
              </w:rPr>
            </w:pPr>
            <w:r w:rsidRPr="00057254">
              <w:rPr>
                <w:color w:val="000000"/>
                <w:sz w:val="22"/>
                <w:szCs w:val="22"/>
              </w:rPr>
              <w:t>0.002***</w:t>
            </w:r>
          </w:p>
        </w:tc>
      </w:tr>
      <w:tr w:rsidR="003A628D" w:rsidRPr="00057254" w14:paraId="22947AC0"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E6B1C48"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1E28E98D"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62DCD6EF"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535D7E4" w14:textId="3733EA02" w:rsidR="003A628D" w:rsidRPr="00057254" w:rsidRDefault="003A628D" w:rsidP="008C30FA">
            <w:pPr>
              <w:rPr>
                <w:color w:val="000000"/>
                <w:sz w:val="22"/>
                <w:szCs w:val="22"/>
              </w:rPr>
            </w:pPr>
            <w:r w:rsidRPr="00057254">
              <w:rPr>
                <w:color w:val="000000"/>
                <w:sz w:val="22"/>
                <w:szCs w:val="22"/>
              </w:rPr>
              <w:t>Share of black population (2016)</w:t>
            </w:r>
            <w:r w:rsidR="00A639EA" w:rsidRPr="00057254">
              <w:rPr>
                <w:color w:val="000000"/>
                <w:sz w:val="22"/>
                <w:szCs w:val="22"/>
              </w:rPr>
              <w:t xml:space="preserve"> - R_BLACK_16</w:t>
            </w:r>
          </w:p>
        </w:tc>
        <w:tc>
          <w:tcPr>
            <w:tcW w:w="1820" w:type="pct"/>
            <w:tcBorders>
              <w:top w:val="nil"/>
              <w:left w:val="nil"/>
              <w:bottom w:val="nil"/>
              <w:right w:val="nil"/>
            </w:tcBorders>
            <w:shd w:val="clear" w:color="auto" w:fill="auto"/>
            <w:noWrap/>
            <w:vAlign w:val="bottom"/>
            <w:hideMark/>
          </w:tcPr>
          <w:p w14:paraId="6DA80BE2"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4855DCE3"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4D2E7600"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0A71BC6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AD637BD"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2107DB04" w14:textId="54DCF9AD" w:rsidR="003A628D" w:rsidRPr="00057254" w:rsidRDefault="003A628D" w:rsidP="008C30FA">
            <w:pPr>
              <w:rPr>
                <w:color w:val="000000"/>
                <w:sz w:val="22"/>
                <w:szCs w:val="22"/>
              </w:rPr>
            </w:pPr>
            <w:r w:rsidRPr="00057254">
              <w:rPr>
                <w:color w:val="000000"/>
                <w:sz w:val="22"/>
                <w:szCs w:val="22"/>
              </w:rPr>
              <w:t>Sex ratio, males (2016)</w:t>
            </w:r>
            <w:r w:rsidR="00A639EA" w:rsidRPr="00057254">
              <w:rPr>
                <w:color w:val="000000"/>
                <w:sz w:val="22"/>
                <w:szCs w:val="22"/>
              </w:rPr>
              <w:t xml:space="preserve"> - SEX_RATIO</w:t>
            </w:r>
          </w:p>
        </w:tc>
        <w:tc>
          <w:tcPr>
            <w:tcW w:w="1820" w:type="pct"/>
            <w:tcBorders>
              <w:top w:val="nil"/>
              <w:left w:val="nil"/>
              <w:bottom w:val="nil"/>
              <w:right w:val="nil"/>
            </w:tcBorders>
            <w:shd w:val="clear" w:color="auto" w:fill="auto"/>
            <w:noWrap/>
            <w:vAlign w:val="bottom"/>
            <w:hideMark/>
          </w:tcPr>
          <w:p w14:paraId="4569E72B"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A3BCF5B"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724FC57"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40F175A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46ACFC65"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38E8C4F" w14:textId="527538A3" w:rsidR="003A628D" w:rsidRPr="00057254" w:rsidRDefault="003A628D" w:rsidP="008C30FA">
            <w:pPr>
              <w:rPr>
                <w:color w:val="000000"/>
                <w:sz w:val="22"/>
                <w:szCs w:val="22"/>
              </w:rPr>
            </w:pPr>
            <w:r w:rsidRPr="00057254">
              <w:rPr>
                <w:color w:val="000000"/>
                <w:sz w:val="22"/>
                <w:szCs w:val="22"/>
              </w:rPr>
              <w:t>Age dependency, young (2016)</w:t>
            </w:r>
            <w:r w:rsidR="00A639EA" w:rsidRPr="00057254">
              <w:rPr>
                <w:color w:val="000000"/>
                <w:sz w:val="22"/>
                <w:szCs w:val="22"/>
              </w:rPr>
              <w:t xml:space="preserve"> - AGE_DEP_YOUNG</w:t>
            </w:r>
          </w:p>
        </w:tc>
        <w:tc>
          <w:tcPr>
            <w:tcW w:w="1820" w:type="pct"/>
            <w:tcBorders>
              <w:top w:val="nil"/>
              <w:left w:val="nil"/>
              <w:bottom w:val="nil"/>
              <w:right w:val="nil"/>
            </w:tcBorders>
            <w:shd w:val="clear" w:color="auto" w:fill="auto"/>
            <w:noWrap/>
            <w:vAlign w:val="bottom"/>
            <w:hideMark/>
          </w:tcPr>
          <w:p w14:paraId="7EA979A7"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00379061"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755B8AC6"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53E7D733"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BC9206B"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EAA8C56" w14:textId="5DCB7BC9" w:rsidR="003A628D" w:rsidRPr="00057254" w:rsidRDefault="003A628D" w:rsidP="008C30FA">
            <w:pPr>
              <w:rPr>
                <w:color w:val="000000"/>
                <w:sz w:val="22"/>
                <w:szCs w:val="22"/>
              </w:rPr>
            </w:pPr>
            <w:r w:rsidRPr="00057254">
              <w:rPr>
                <w:color w:val="000000"/>
                <w:sz w:val="22"/>
                <w:szCs w:val="22"/>
              </w:rPr>
              <w:t>Share Married (2016)</w:t>
            </w:r>
            <w:r w:rsidR="00A639EA" w:rsidRPr="00057254">
              <w:rPr>
                <w:color w:val="000000"/>
                <w:sz w:val="22"/>
                <w:szCs w:val="22"/>
              </w:rPr>
              <w:t xml:space="preserve"> - MARRIED</w:t>
            </w:r>
          </w:p>
        </w:tc>
        <w:tc>
          <w:tcPr>
            <w:tcW w:w="1820" w:type="pct"/>
            <w:tcBorders>
              <w:top w:val="nil"/>
              <w:left w:val="nil"/>
              <w:bottom w:val="nil"/>
              <w:right w:val="nil"/>
            </w:tcBorders>
            <w:shd w:val="clear" w:color="auto" w:fill="auto"/>
            <w:noWrap/>
            <w:vAlign w:val="bottom"/>
            <w:hideMark/>
          </w:tcPr>
          <w:p w14:paraId="1FD6BACD"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37E9269F"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DED6976"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57F39D5F"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5D518C06"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067B64D4" w14:textId="77777777" w:rsidR="003A628D" w:rsidRPr="00057254" w:rsidRDefault="003A628D" w:rsidP="008C30FA">
            <w:pPr>
              <w:rPr>
                <w:color w:val="000000"/>
                <w:sz w:val="22"/>
                <w:szCs w:val="22"/>
              </w:rPr>
            </w:pPr>
            <w:r w:rsidRPr="00057254">
              <w:rPr>
                <w:color w:val="000000"/>
                <w:sz w:val="22"/>
                <w:szCs w:val="22"/>
              </w:rPr>
              <w:t>State FE</w:t>
            </w:r>
          </w:p>
        </w:tc>
        <w:tc>
          <w:tcPr>
            <w:tcW w:w="1820" w:type="pct"/>
            <w:tcBorders>
              <w:top w:val="nil"/>
              <w:left w:val="nil"/>
              <w:bottom w:val="nil"/>
              <w:right w:val="nil"/>
            </w:tcBorders>
            <w:shd w:val="clear" w:color="auto" w:fill="auto"/>
            <w:noWrap/>
            <w:vAlign w:val="bottom"/>
            <w:hideMark/>
          </w:tcPr>
          <w:p w14:paraId="46D7BBEF" w14:textId="77777777" w:rsidR="003A628D" w:rsidRPr="00057254" w:rsidRDefault="003A628D" w:rsidP="008C30FA">
            <w:pPr>
              <w:rPr>
                <w:color w:val="000000"/>
                <w:sz w:val="22"/>
                <w:szCs w:val="22"/>
              </w:rPr>
            </w:pPr>
            <w:r w:rsidRPr="00057254">
              <w:rPr>
                <w:color w:val="000000"/>
                <w:sz w:val="22"/>
                <w:szCs w:val="22"/>
              </w:rPr>
              <w:t>YES</w:t>
            </w:r>
          </w:p>
        </w:tc>
      </w:tr>
    </w:tbl>
    <w:p w14:paraId="1C75B7F8" w14:textId="77777777" w:rsidR="003A628D" w:rsidRPr="00057254" w:rsidRDefault="003A628D" w:rsidP="00437C28">
      <w:pPr>
        <w:spacing w:line="480" w:lineRule="auto"/>
      </w:pPr>
    </w:p>
    <w:p w14:paraId="6B1F6D3F" w14:textId="77777777" w:rsidR="003A628D" w:rsidRPr="00057254" w:rsidRDefault="003A628D" w:rsidP="00437C28">
      <w:pPr>
        <w:spacing w:line="480" w:lineRule="auto"/>
        <w:rPr>
          <w:sz w:val="22"/>
          <w:szCs w:val="22"/>
        </w:rPr>
      </w:pPr>
      <w:r w:rsidRPr="00057254">
        <w:rPr>
          <w:sz w:val="22"/>
          <w:szCs w:val="22"/>
        </w:rPr>
        <w:t>Note: Std. err. In (). p-value &lt; ,1 †; p-value &lt; 0,05 *; p-value &lt; 0,005 **; p-value &lt; 0,001 ***.</w:t>
      </w:r>
    </w:p>
    <w:p w14:paraId="424C854A" w14:textId="77777777" w:rsidR="003A628D" w:rsidRPr="00057254" w:rsidRDefault="003A628D" w:rsidP="00437C28">
      <w:pPr>
        <w:spacing w:line="480" w:lineRule="auto"/>
        <w:rPr>
          <w:b/>
          <w:bCs/>
        </w:rPr>
      </w:pPr>
    </w:p>
    <w:p w14:paraId="47334E37" w14:textId="77777777" w:rsidR="003A628D" w:rsidRDefault="003A628D" w:rsidP="00437C28">
      <w:pPr>
        <w:spacing w:line="480" w:lineRule="auto"/>
        <w:rPr>
          <w:b/>
          <w:bCs/>
        </w:rPr>
      </w:pPr>
    </w:p>
    <w:p w14:paraId="305358A5" w14:textId="77777777" w:rsidR="00BF5092" w:rsidRPr="00057254" w:rsidRDefault="00BF5092" w:rsidP="00437C28">
      <w:pPr>
        <w:spacing w:line="480" w:lineRule="auto"/>
        <w:rPr>
          <w:b/>
          <w:bCs/>
        </w:rPr>
      </w:pPr>
    </w:p>
    <w:p w14:paraId="0E90B248" w14:textId="77777777" w:rsidR="003A628D" w:rsidRPr="00057254" w:rsidRDefault="003A628D" w:rsidP="00437C28">
      <w:pPr>
        <w:spacing w:line="480" w:lineRule="auto"/>
        <w:rPr>
          <w:b/>
          <w:bCs/>
        </w:rPr>
      </w:pPr>
    </w:p>
    <w:p w14:paraId="4B079FE3" w14:textId="77777777" w:rsidR="00052A98" w:rsidRPr="00057254" w:rsidRDefault="00052A98" w:rsidP="00437C28">
      <w:pPr>
        <w:spacing w:line="480" w:lineRule="auto"/>
        <w:rPr>
          <w:b/>
          <w:bCs/>
        </w:rPr>
      </w:pPr>
    </w:p>
    <w:p w14:paraId="1B385616" w14:textId="77777777" w:rsidR="00052A98" w:rsidRPr="00057254" w:rsidRDefault="00052A98" w:rsidP="00437C28">
      <w:pPr>
        <w:spacing w:line="480" w:lineRule="auto"/>
        <w:rPr>
          <w:b/>
          <w:bCs/>
        </w:rPr>
      </w:pPr>
    </w:p>
    <w:p w14:paraId="05308986" w14:textId="77777777" w:rsidR="008C30FA" w:rsidRDefault="008C30FA" w:rsidP="00437C28">
      <w:pPr>
        <w:spacing w:line="480" w:lineRule="auto"/>
        <w:rPr>
          <w:b/>
          <w:bCs/>
        </w:rPr>
      </w:pPr>
    </w:p>
    <w:p w14:paraId="3C75A523" w14:textId="276869C9" w:rsidR="00304DF6" w:rsidRPr="00057254" w:rsidRDefault="00304DF6" w:rsidP="00BF5092">
      <w:pPr>
        <w:spacing w:before="240" w:line="480" w:lineRule="auto"/>
      </w:pPr>
      <w:r w:rsidRPr="00057254">
        <w:rPr>
          <w:b/>
          <w:bCs/>
        </w:rPr>
        <w:lastRenderedPageBreak/>
        <w:t xml:space="preserve">Appendix </w:t>
      </w:r>
      <w:r w:rsidR="00052A98" w:rsidRPr="00057254">
        <w:rPr>
          <w:b/>
          <w:bCs/>
        </w:rPr>
        <w:t>2</w:t>
      </w:r>
      <w:r w:rsidRPr="00057254">
        <w:rPr>
          <w:b/>
          <w:bCs/>
        </w:rPr>
        <w:t xml:space="preserve"> </w:t>
      </w:r>
      <w:r w:rsidRPr="00057254">
        <w:t>Basic Model (OLS estimation) for Trump Margin in 2020.</w:t>
      </w:r>
    </w:p>
    <w:tbl>
      <w:tblPr>
        <w:tblW w:w="5000" w:type="pct"/>
        <w:tblLook w:val="04A0" w:firstRow="1" w:lastRow="0" w:firstColumn="1" w:lastColumn="0" w:noHBand="0" w:noVBand="1"/>
      </w:tblPr>
      <w:tblGrid>
        <w:gridCol w:w="5741"/>
        <w:gridCol w:w="3285"/>
      </w:tblGrid>
      <w:tr w:rsidR="00304DF6" w:rsidRPr="00057254" w14:paraId="662A28EC" w14:textId="77777777" w:rsidTr="00304DF6">
        <w:trPr>
          <w:trHeight w:val="320"/>
        </w:trPr>
        <w:tc>
          <w:tcPr>
            <w:tcW w:w="3180" w:type="pct"/>
            <w:tcBorders>
              <w:top w:val="nil"/>
              <w:left w:val="nil"/>
              <w:bottom w:val="single" w:sz="4" w:space="0" w:color="auto"/>
              <w:right w:val="single" w:sz="4" w:space="0" w:color="auto"/>
            </w:tcBorders>
            <w:shd w:val="clear" w:color="auto" w:fill="auto"/>
            <w:noWrap/>
            <w:vAlign w:val="bottom"/>
            <w:hideMark/>
          </w:tcPr>
          <w:p w14:paraId="22975C70" w14:textId="77777777" w:rsidR="00304DF6" w:rsidRPr="00057254" w:rsidRDefault="00304DF6" w:rsidP="008C30FA">
            <w:pPr>
              <w:rPr>
                <w:color w:val="000000"/>
              </w:rPr>
            </w:pPr>
            <w:r w:rsidRPr="00057254">
              <w:rPr>
                <w:color w:val="000000"/>
              </w:rPr>
              <w:t> </w:t>
            </w:r>
          </w:p>
        </w:tc>
        <w:tc>
          <w:tcPr>
            <w:tcW w:w="1820" w:type="pct"/>
            <w:tcBorders>
              <w:top w:val="nil"/>
              <w:left w:val="nil"/>
              <w:bottom w:val="single" w:sz="4" w:space="0" w:color="auto"/>
              <w:right w:val="nil"/>
            </w:tcBorders>
            <w:shd w:val="clear" w:color="auto" w:fill="auto"/>
            <w:noWrap/>
            <w:vAlign w:val="bottom"/>
            <w:hideMark/>
          </w:tcPr>
          <w:p w14:paraId="23C20AEF" w14:textId="77777777" w:rsidR="00304DF6" w:rsidRPr="00057254" w:rsidRDefault="00304DF6" w:rsidP="008C30FA">
            <w:pPr>
              <w:rPr>
                <w:b/>
                <w:bCs/>
                <w:color w:val="000000"/>
              </w:rPr>
            </w:pPr>
            <w:r w:rsidRPr="00057254">
              <w:rPr>
                <w:b/>
                <w:bCs/>
                <w:color w:val="000000"/>
              </w:rPr>
              <w:t>2020 Elections</w:t>
            </w:r>
          </w:p>
        </w:tc>
      </w:tr>
      <w:tr w:rsidR="00304DF6" w:rsidRPr="00057254" w14:paraId="63D21A33"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A70C51D" w14:textId="77777777" w:rsidR="00304DF6" w:rsidRPr="00057254" w:rsidRDefault="00304DF6" w:rsidP="008C30FA">
            <w:pPr>
              <w:rPr>
                <w:color w:val="000000"/>
              </w:rPr>
            </w:pPr>
            <w:r w:rsidRPr="00057254">
              <w:rPr>
                <w:color w:val="000000"/>
              </w:rPr>
              <w:t>Income per capita (2016)</w:t>
            </w:r>
          </w:p>
        </w:tc>
        <w:tc>
          <w:tcPr>
            <w:tcW w:w="1820" w:type="pct"/>
            <w:tcBorders>
              <w:top w:val="nil"/>
              <w:left w:val="nil"/>
              <w:bottom w:val="nil"/>
              <w:right w:val="nil"/>
            </w:tcBorders>
            <w:shd w:val="clear" w:color="auto" w:fill="auto"/>
            <w:noWrap/>
            <w:vAlign w:val="bottom"/>
            <w:hideMark/>
          </w:tcPr>
          <w:p w14:paraId="5346F281" w14:textId="669FCD2C" w:rsidR="00304DF6" w:rsidRPr="00057254" w:rsidRDefault="00304DF6" w:rsidP="008C30FA">
            <w:pPr>
              <w:rPr>
                <w:color w:val="000000"/>
              </w:rPr>
            </w:pPr>
            <w:r w:rsidRPr="00057254">
              <w:rPr>
                <w:color w:val="000000"/>
              </w:rPr>
              <w:t>-0.000***</w:t>
            </w:r>
          </w:p>
        </w:tc>
      </w:tr>
      <w:tr w:rsidR="00304DF6" w:rsidRPr="00057254" w14:paraId="7AE69B2B"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0E44007B"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61D31C03" w14:textId="1B8EFFA8" w:rsidR="00304DF6" w:rsidRPr="00057254" w:rsidRDefault="00304DF6" w:rsidP="008C30FA">
            <w:pPr>
              <w:rPr>
                <w:color w:val="000000"/>
              </w:rPr>
            </w:pPr>
            <w:r w:rsidRPr="00057254">
              <w:rPr>
                <w:color w:val="000000"/>
              </w:rPr>
              <w:t>(0.000)</w:t>
            </w:r>
          </w:p>
        </w:tc>
      </w:tr>
      <w:tr w:rsidR="00304DF6" w:rsidRPr="00057254" w14:paraId="028F94D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BDBB907" w14:textId="77777777" w:rsidR="00304DF6" w:rsidRPr="00057254" w:rsidRDefault="00304DF6" w:rsidP="008C30FA">
            <w:pPr>
              <w:rPr>
                <w:color w:val="000000"/>
              </w:rPr>
            </w:pPr>
            <w:r w:rsidRPr="00057254">
              <w:rPr>
                <w:color w:val="000000"/>
              </w:rPr>
              <w:t>Inequality (Gini 2016)</w:t>
            </w:r>
          </w:p>
        </w:tc>
        <w:tc>
          <w:tcPr>
            <w:tcW w:w="1820" w:type="pct"/>
            <w:tcBorders>
              <w:top w:val="nil"/>
              <w:left w:val="nil"/>
              <w:bottom w:val="nil"/>
              <w:right w:val="nil"/>
            </w:tcBorders>
            <w:shd w:val="clear" w:color="auto" w:fill="auto"/>
            <w:noWrap/>
            <w:vAlign w:val="bottom"/>
            <w:hideMark/>
          </w:tcPr>
          <w:p w14:paraId="37563DDA" w14:textId="57F28E5F" w:rsidR="00304DF6" w:rsidRPr="00057254" w:rsidRDefault="00304DF6" w:rsidP="008C30FA">
            <w:pPr>
              <w:rPr>
                <w:color w:val="000000"/>
              </w:rPr>
            </w:pPr>
            <w:r w:rsidRPr="00057254">
              <w:rPr>
                <w:color w:val="000000"/>
              </w:rPr>
              <w:t>-0.067*</w:t>
            </w:r>
          </w:p>
        </w:tc>
      </w:tr>
      <w:tr w:rsidR="00304DF6" w:rsidRPr="00057254" w14:paraId="2C347CA7"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594E8C65"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356CDBAE" w14:textId="5F06CA8A" w:rsidR="00304DF6" w:rsidRPr="00057254" w:rsidRDefault="00304DF6" w:rsidP="008C30FA">
            <w:pPr>
              <w:rPr>
                <w:color w:val="000000"/>
              </w:rPr>
            </w:pPr>
            <w:r w:rsidRPr="00057254">
              <w:rPr>
                <w:color w:val="000000"/>
              </w:rPr>
              <w:t>(0.028)</w:t>
            </w:r>
          </w:p>
        </w:tc>
      </w:tr>
      <w:tr w:rsidR="00304DF6" w:rsidRPr="00057254" w14:paraId="2937518E"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49ECF5B" w14:textId="77777777" w:rsidR="00304DF6" w:rsidRPr="00057254" w:rsidRDefault="00304DF6" w:rsidP="008C30FA">
            <w:pPr>
              <w:rPr>
                <w:color w:val="000000"/>
              </w:rPr>
            </w:pPr>
            <w:r w:rsidRPr="00057254">
              <w:rPr>
                <w:color w:val="000000"/>
              </w:rPr>
              <w:t>Employment change (1980-2016)</w:t>
            </w:r>
          </w:p>
        </w:tc>
        <w:tc>
          <w:tcPr>
            <w:tcW w:w="1820" w:type="pct"/>
            <w:tcBorders>
              <w:top w:val="nil"/>
              <w:left w:val="nil"/>
              <w:bottom w:val="nil"/>
              <w:right w:val="nil"/>
            </w:tcBorders>
            <w:shd w:val="clear" w:color="auto" w:fill="auto"/>
            <w:noWrap/>
            <w:vAlign w:val="bottom"/>
            <w:hideMark/>
          </w:tcPr>
          <w:p w14:paraId="0B85DB36" w14:textId="2294F656" w:rsidR="00304DF6" w:rsidRPr="00057254" w:rsidRDefault="00304DF6" w:rsidP="008C30FA">
            <w:pPr>
              <w:rPr>
                <w:color w:val="000000"/>
              </w:rPr>
            </w:pPr>
            <w:r w:rsidRPr="00057254">
              <w:rPr>
                <w:color w:val="000000"/>
              </w:rPr>
              <w:t>-0.704***</w:t>
            </w:r>
          </w:p>
        </w:tc>
      </w:tr>
      <w:tr w:rsidR="00304DF6" w:rsidRPr="00057254" w14:paraId="4C7106F4"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A406B22"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245ADA2F" w14:textId="47BB11CA" w:rsidR="00304DF6" w:rsidRPr="00057254" w:rsidRDefault="00304DF6" w:rsidP="008C30FA">
            <w:pPr>
              <w:rPr>
                <w:color w:val="000000"/>
              </w:rPr>
            </w:pPr>
            <w:r w:rsidRPr="00057254">
              <w:rPr>
                <w:color w:val="000000"/>
              </w:rPr>
              <w:t>(0.16)</w:t>
            </w:r>
          </w:p>
        </w:tc>
      </w:tr>
      <w:tr w:rsidR="00304DF6" w:rsidRPr="00057254" w14:paraId="4AA8C2FB"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27249C3A" w14:textId="77777777" w:rsidR="00304DF6" w:rsidRPr="00057254" w:rsidRDefault="00304DF6" w:rsidP="008C30FA">
            <w:pPr>
              <w:rPr>
                <w:color w:val="000000"/>
              </w:rPr>
            </w:pPr>
            <w:r w:rsidRPr="00057254">
              <w:rPr>
                <w:color w:val="000000"/>
              </w:rPr>
              <w:t>Social Capital (2014)</w:t>
            </w:r>
          </w:p>
        </w:tc>
        <w:tc>
          <w:tcPr>
            <w:tcW w:w="1820" w:type="pct"/>
            <w:tcBorders>
              <w:top w:val="nil"/>
              <w:left w:val="nil"/>
              <w:bottom w:val="nil"/>
              <w:right w:val="nil"/>
            </w:tcBorders>
            <w:shd w:val="clear" w:color="auto" w:fill="auto"/>
            <w:noWrap/>
            <w:vAlign w:val="bottom"/>
            <w:hideMark/>
          </w:tcPr>
          <w:p w14:paraId="428A31E4" w14:textId="27356C09" w:rsidR="00304DF6" w:rsidRPr="00057254" w:rsidRDefault="00304DF6" w:rsidP="008C30FA">
            <w:pPr>
              <w:rPr>
                <w:color w:val="000000"/>
              </w:rPr>
            </w:pPr>
            <w:r w:rsidRPr="00057254">
              <w:rPr>
                <w:color w:val="000000"/>
              </w:rPr>
              <w:t>0.01***</w:t>
            </w:r>
          </w:p>
        </w:tc>
      </w:tr>
      <w:tr w:rsidR="00304DF6" w:rsidRPr="00057254" w14:paraId="7CCA8432"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74CF824"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6ED85890" w14:textId="477E54CF" w:rsidR="00304DF6" w:rsidRPr="00057254" w:rsidRDefault="00304DF6" w:rsidP="008C30FA">
            <w:pPr>
              <w:rPr>
                <w:color w:val="000000"/>
              </w:rPr>
            </w:pPr>
            <w:r w:rsidRPr="00057254">
              <w:rPr>
                <w:color w:val="000000"/>
              </w:rPr>
              <w:t>(0.001)</w:t>
            </w:r>
          </w:p>
        </w:tc>
      </w:tr>
      <w:tr w:rsidR="00304DF6" w:rsidRPr="00057254" w14:paraId="16A1338C"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003E63FC" w14:textId="77777777" w:rsidR="00304DF6" w:rsidRPr="00057254" w:rsidRDefault="00304DF6" w:rsidP="008C30FA">
            <w:pPr>
              <w:rPr>
                <w:color w:val="000000"/>
              </w:rPr>
            </w:pPr>
            <w:r w:rsidRPr="00057254">
              <w:rPr>
                <w:color w:val="000000"/>
              </w:rPr>
              <w:t>Density (2016)</w:t>
            </w:r>
          </w:p>
        </w:tc>
        <w:tc>
          <w:tcPr>
            <w:tcW w:w="1820" w:type="pct"/>
            <w:tcBorders>
              <w:top w:val="nil"/>
              <w:left w:val="nil"/>
              <w:bottom w:val="nil"/>
              <w:right w:val="nil"/>
            </w:tcBorders>
            <w:shd w:val="clear" w:color="auto" w:fill="auto"/>
            <w:noWrap/>
            <w:vAlign w:val="bottom"/>
            <w:hideMark/>
          </w:tcPr>
          <w:p w14:paraId="748E6AB9" w14:textId="5488643C" w:rsidR="00304DF6" w:rsidRPr="00057254" w:rsidRDefault="00304DF6" w:rsidP="008C30FA">
            <w:pPr>
              <w:rPr>
                <w:color w:val="000000"/>
              </w:rPr>
            </w:pPr>
            <w:r w:rsidRPr="00057254">
              <w:rPr>
                <w:color w:val="000000"/>
              </w:rPr>
              <w:t>0.000</w:t>
            </w:r>
          </w:p>
        </w:tc>
      </w:tr>
      <w:tr w:rsidR="00304DF6" w:rsidRPr="00057254" w14:paraId="7BCAF25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14338C8"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4AE62FF7" w14:textId="0F7A463D" w:rsidR="00304DF6" w:rsidRPr="00057254" w:rsidRDefault="00304DF6" w:rsidP="008C30FA">
            <w:pPr>
              <w:rPr>
                <w:color w:val="000000"/>
              </w:rPr>
            </w:pPr>
            <w:r w:rsidRPr="00057254">
              <w:rPr>
                <w:color w:val="000000"/>
              </w:rPr>
              <w:t>(0.000)</w:t>
            </w:r>
          </w:p>
        </w:tc>
      </w:tr>
      <w:tr w:rsidR="00304DF6" w:rsidRPr="00057254" w14:paraId="3C938352"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33C0DF9C" w14:textId="77777777" w:rsidR="00304DF6" w:rsidRPr="00057254" w:rsidRDefault="00304DF6" w:rsidP="008C30FA">
            <w:pPr>
              <w:rPr>
                <w:color w:val="000000"/>
              </w:rPr>
            </w:pPr>
            <w:r w:rsidRPr="00057254">
              <w:rPr>
                <w:color w:val="000000"/>
              </w:rPr>
              <w:t>Unemployment rate (2016)</w:t>
            </w:r>
          </w:p>
        </w:tc>
        <w:tc>
          <w:tcPr>
            <w:tcW w:w="1820" w:type="pct"/>
            <w:tcBorders>
              <w:top w:val="nil"/>
              <w:left w:val="nil"/>
              <w:bottom w:val="nil"/>
              <w:right w:val="nil"/>
            </w:tcBorders>
            <w:shd w:val="clear" w:color="auto" w:fill="auto"/>
            <w:noWrap/>
            <w:vAlign w:val="bottom"/>
            <w:hideMark/>
          </w:tcPr>
          <w:p w14:paraId="094F26E3" w14:textId="60E54FF9" w:rsidR="00304DF6" w:rsidRPr="00057254" w:rsidRDefault="00304DF6" w:rsidP="008C30FA">
            <w:pPr>
              <w:rPr>
                <w:color w:val="000000"/>
              </w:rPr>
            </w:pPr>
            <w:r w:rsidRPr="00057254">
              <w:rPr>
                <w:color w:val="000000"/>
              </w:rPr>
              <w:t>0.001†</w:t>
            </w:r>
          </w:p>
        </w:tc>
      </w:tr>
      <w:tr w:rsidR="00304DF6" w:rsidRPr="00057254" w14:paraId="03E72A37"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0221A4C1"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5FBA29EC" w14:textId="298B2BC4" w:rsidR="00304DF6" w:rsidRPr="00057254" w:rsidRDefault="00304DF6" w:rsidP="008C30FA">
            <w:pPr>
              <w:rPr>
                <w:color w:val="000000"/>
              </w:rPr>
            </w:pPr>
            <w:r w:rsidRPr="00057254">
              <w:rPr>
                <w:color w:val="000000"/>
              </w:rPr>
              <w:t>(0.001)</w:t>
            </w:r>
          </w:p>
        </w:tc>
      </w:tr>
      <w:tr w:rsidR="00304DF6" w:rsidRPr="00057254" w14:paraId="7FDEA3CE"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564B448A" w14:textId="77777777" w:rsidR="00304DF6" w:rsidRPr="00057254" w:rsidRDefault="00304DF6" w:rsidP="008C30FA">
            <w:pPr>
              <w:rPr>
                <w:color w:val="000000"/>
              </w:rPr>
            </w:pPr>
            <w:r w:rsidRPr="00057254">
              <w:rPr>
                <w:color w:val="000000"/>
              </w:rPr>
              <w:t>Education (2016)</w:t>
            </w:r>
          </w:p>
        </w:tc>
        <w:tc>
          <w:tcPr>
            <w:tcW w:w="1820" w:type="pct"/>
            <w:tcBorders>
              <w:top w:val="nil"/>
              <w:left w:val="nil"/>
              <w:bottom w:val="nil"/>
              <w:right w:val="nil"/>
            </w:tcBorders>
            <w:shd w:val="clear" w:color="auto" w:fill="auto"/>
            <w:noWrap/>
            <w:vAlign w:val="bottom"/>
            <w:hideMark/>
          </w:tcPr>
          <w:p w14:paraId="209143B1" w14:textId="55A9DA7A" w:rsidR="00304DF6" w:rsidRPr="00057254" w:rsidRDefault="00304DF6" w:rsidP="008C30FA">
            <w:pPr>
              <w:rPr>
                <w:color w:val="000000"/>
              </w:rPr>
            </w:pPr>
            <w:r w:rsidRPr="00057254">
              <w:rPr>
                <w:color w:val="000000"/>
              </w:rPr>
              <w:t>0.004***</w:t>
            </w:r>
          </w:p>
        </w:tc>
      </w:tr>
      <w:tr w:rsidR="00304DF6" w:rsidRPr="00057254" w14:paraId="245E1AFE"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1B3F131E"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5DCD3459" w14:textId="702F682A" w:rsidR="00304DF6" w:rsidRPr="00057254" w:rsidRDefault="00304DF6" w:rsidP="008C30FA">
            <w:pPr>
              <w:rPr>
                <w:color w:val="000000"/>
              </w:rPr>
            </w:pPr>
            <w:r w:rsidRPr="00057254">
              <w:rPr>
                <w:color w:val="000000"/>
              </w:rPr>
              <w:t>(0.000)</w:t>
            </w:r>
          </w:p>
        </w:tc>
      </w:tr>
      <w:tr w:rsidR="00304DF6" w:rsidRPr="00057254" w14:paraId="682A82E9"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93E41E3" w14:textId="77777777" w:rsidR="00304DF6" w:rsidRPr="00057254" w:rsidRDefault="00304DF6" w:rsidP="008C30FA">
            <w:pPr>
              <w:rPr>
                <w:color w:val="000000"/>
              </w:rPr>
            </w:pPr>
            <w:r w:rsidRPr="00057254">
              <w:rPr>
                <w:color w:val="000000"/>
              </w:rPr>
              <w:t>Share of black population (2016)</w:t>
            </w:r>
          </w:p>
        </w:tc>
        <w:tc>
          <w:tcPr>
            <w:tcW w:w="1820" w:type="pct"/>
            <w:tcBorders>
              <w:top w:val="nil"/>
              <w:left w:val="nil"/>
              <w:bottom w:val="nil"/>
              <w:right w:val="nil"/>
            </w:tcBorders>
            <w:shd w:val="clear" w:color="auto" w:fill="auto"/>
            <w:noWrap/>
            <w:vAlign w:val="bottom"/>
            <w:hideMark/>
          </w:tcPr>
          <w:p w14:paraId="74728378" w14:textId="3B3F6E69" w:rsidR="00304DF6" w:rsidRPr="00057254" w:rsidRDefault="00304DF6" w:rsidP="008C30FA">
            <w:pPr>
              <w:rPr>
                <w:color w:val="000000"/>
              </w:rPr>
            </w:pPr>
            <w:r w:rsidRPr="00057254">
              <w:rPr>
                <w:color w:val="000000"/>
              </w:rPr>
              <w:t>-0.001***</w:t>
            </w:r>
          </w:p>
        </w:tc>
      </w:tr>
      <w:tr w:rsidR="00304DF6" w:rsidRPr="00057254" w14:paraId="62E9787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1ED0946"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3D899A19" w14:textId="0B7B8C96" w:rsidR="00304DF6" w:rsidRPr="00057254" w:rsidRDefault="00304DF6" w:rsidP="008C30FA">
            <w:pPr>
              <w:rPr>
                <w:color w:val="000000"/>
              </w:rPr>
            </w:pPr>
            <w:r w:rsidRPr="00057254">
              <w:rPr>
                <w:color w:val="000000"/>
              </w:rPr>
              <w:t>(0.000)</w:t>
            </w:r>
          </w:p>
        </w:tc>
      </w:tr>
      <w:tr w:rsidR="00304DF6" w:rsidRPr="00057254" w14:paraId="1E744055"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31C03139" w14:textId="77777777" w:rsidR="00304DF6" w:rsidRPr="00057254" w:rsidRDefault="00304DF6" w:rsidP="008C30FA">
            <w:pPr>
              <w:rPr>
                <w:color w:val="000000"/>
              </w:rPr>
            </w:pPr>
            <w:r w:rsidRPr="00057254">
              <w:rPr>
                <w:color w:val="000000"/>
              </w:rPr>
              <w:t>Sex ratio, males (2016)</w:t>
            </w:r>
          </w:p>
        </w:tc>
        <w:tc>
          <w:tcPr>
            <w:tcW w:w="1820" w:type="pct"/>
            <w:tcBorders>
              <w:top w:val="nil"/>
              <w:left w:val="nil"/>
              <w:bottom w:val="nil"/>
              <w:right w:val="nil"/>
            </w:tcBorders>
            <w:shd w:val="clear" w:color="auto" w:fill="auto"/>
            <w:noWrap/>
            <w:vAlign w:val="bottom"/>
            <w:hideMark/>
          </w:tcPr>
          <w:p w14:paraId="352D1B12" w14:textId="1DCD1330" w:rsidR="00304DF6" w:rsidRPr="00057254" w:rsidRDefault="00304DF6" w:rsidP="008C30FA">
            <w:pPr>
              <w:rPr>
                <w:color w:val="000000"/>
              </w:rPr>
            </w:pPr>
            <w:r w:rsidRPr="00057254">
              <w:rPr>
                <w:color w:val="000000"/>
              </w:rPr>
              <w:t>0.000†</w:t>
            </w:r>
          </w:p>
        </w:tc>
      </w:tr>
      <w:tr w:rsidR="00304DF6" w:rsidRPr="00057254" w14:paraId="0C2CB34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6CD4B898"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37BA9681" w14:textId="5F65D0DB" w:rsidR="00304DF6" w:rsidRPr="00057254" w:rsidRDefault="00304DF6" w:rsidP="008C30FA">
            <w:pPr>
              <w:rPr>
                <w:color w:val="000000"/>
              </w:rPr>
            </w:pPr>
            <w:r w:rsidRPr="00057254">
              <w:rPr>
                <w:color w:val="000000"/>
              </w:rPr>
              <w:t>(0.000)</w:t>
            </w:r>
          </w:p>
        </w:tc>
      </w:tr>
      <w:tr w:rsidR="00304DF6" w:rsidRPr="00057254" w14:paraId="6490CCF5"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29E73BAF" w14:textId="77777777" w:rsidR="00304DF6" w:rsidRPr="00057254" w:rsidRDefault="00304DF6" w:rsidP="008C30FA">
            <w:pPr>
              <w:rPr>
                <w:color w:val="000000"/>
              </w:rPr>
            </w:pPr>
            <w:r w:rsidRPr="00057254">
              <w:rPr>
                <w:color w:val="000000"/>
              </w:rPr>
              <w:t>Age dependency, young (2016)</w:t>
            </w:r>
          </w:p>
        </w:tc>
        <w:tc>
          <w:tcPr>
            <w:tcW w:w="1820" w:type="pct"/>
            <w:tcBorders>
              <w:top w:val="nil"/>
              <w:left w:val="nil"/>
              <w:bottom w:val="nil"/>
              <w:right w:val="nil"/>
            </w:tcBorders>
            <w:shd w:val="clear" w:color="auto" w:fill="auto"/>
            <w:noWrap/>
            <w:vAlign w:val="bottom"/>
            <w:hideMark/>
          </w:tcPr>
          <w:p w14:paraId="26E97095" w14:textId="1E03B48E" w:rsidR="00304DF6" w:rsidRPr="00057254" w:rsidRDefault="00304DF6" w:rsidP="008C30FA">
            <w:pPr>
              <w:rPr>
                <w:color w:val="000000"/>
              </w:rPr>
            </w:pPr>
            <w:r w:rsidRPr="00057254">
              <w:rPr>
                <w:color w:val="000000"/>
              </w:rPr>
              <w:t>-0.001***</w:t>
            </w:r>
          </w:p>
        </w:tc>
      </w:tr>
      <w:tr w:rsidR="00304DF6" w:rsidRPr="00057254" w14:paraId="2128336B"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2213C220"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6B0B0769" w14:textId="0F327518" w:rsidR="00304DF6" w:rsidRPr="00057254" w:rsidRDefault="00304DF6" w:rsidP="008C30FA">
            <w:pPr>
              <w:rPr>
                <w:color w:val="000000"/>
              </w:rPr>
            </w:pPr>
            <w:r w:rsidRPr="00057254">
              <w:rPr>
                <w:color w:val="000000"/>
              </w:rPr>
              <w:t>(0.000)</w:t>
            </w:r>
          </w:p>
        </w:tc>
      </w:tr>
      <w:tr w:rsidR="00304DF6" w:rsidRPr="00057254" w14:paraId="6F0A3C4A"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1E49557B" w14:textId="77777777" w:rsidR="00304DF6" w:rsidRPr="00057254" w:rsidRDefault="00304DF6" w:rsidP="008C30FA">
            <w:pPr>
              <w:rPr>
                <w:color w:val="000000"/>
              </w:rPr>
            </w:pPr>
            <w:r w:rsidRPr="00057254">
              <w:rPr>
                <w:color w:val="000000"/>
              </w:rPr>
              <w:t>Share Married (2016)</w:t>
            </w:r>
          </w:p>
        </w:tc>
        <w:tc>
          <w:tcPr>
            <w:tcW w:w="1820" w:type="pct"/>
            <w:tcBorders>
              <w:top w:val="nil"/>
              <w:left w:val="nil"/>
              <w:bottom w:val="nil"/>
              <w:right w:val="nil"/>
            </w:tcBorders>
            <w:shd w:val="clear" w:color="auto" w:fill="auto"/>
            <w:noWrap/>
            <w:vAlign w:val="bottom"/>
            <w:hideMark/>
          </w:tcPr>
          <w:p w14:paraId="7E611FB4" w14:textId="6041B286" w:rsidR="00304DF6" w:rsidRPr="00057254" w:rsidRDefault="00304DF6" w:rsidP="008C30FA">
            <w:pPr>
              <w:rPr>
                <w:color w:val="000000"/>
              </w:rPr>
            </w:pPr>
            <w:r w:rsidRPr="00057254">
              <w:rPr>
                <w:color w:val="000000"/>
              </w:rPr>
              <w:t>0.001***</w:t>
            </w:r>
          </w:p>
        </w:tc>
      </w:tr>
      <w:tr w:rsidR="00304DF6" w:rsidRPr="00057254" w14:paraId="73173397"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6B7E57B"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07EB909B" w14:textId="536AB13F" w:rsidR="00304DF6" w:rsidRPr="00057254" w:rsidRDefault="00304DF6" w:rsidP="008C30FA">
            <w:pPr>
              <w:rPr>
                <w:color w:val="000000"/>
              </w:rPr>
            </w:pPr>
            <w:r w:rsidRPr="00057254">
              <w:rPr>
                <w:color w:val="000000"/>
              </w:rPr>
              <w:t>(0.000)</w:t>
            </w:r>
          </w:p>
        </w:tc>
      </w:tr>
      <w:tr w:rsidR="00304DF6" w:rsidRPr="00057254" w14:paraId="5606DCF3"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5C232B47" w14:textId="77777777" w:rsidR="00304DF6" w:rsidRPr="00057254" w:rsidRDefault="00304DF6" w:rsidP="008C30FA">
            <w:pPr>
              <w:rPr>
                <w:color w:val="000000"/>
              </w:rPr>
            </w:pPr>
            <w:r w:rsidRPr="00057254">
              <w:rPr>
                <w:color w:val="000000"/>
              </w:rPr>
              <w:t>State FE</w:t>
            </w:r>
          </w:p>
        </w:tc>
        <w:tc>
          <w:tcPr>
            <w:tcW w:w="1820" w:type="pct"/>
            <w:tcBorders>
              <w:top w:val="nil"/>
              <w:left w:val="nil"/>
              <w:bottom w:val="nil"/>
              <w:right w:val="nil"/>
            </w:tcBorders>
            <w:shd w:val="clear" w:color="auto" w:fill="auto"/>
            <w:noWrap/>
            <w:vAlign w:val="bottom"/>
            <w:hideMark/>
          </w:tcPr>
          <w:p w14:paraId="4C40338F" w14:textId="77777777" w:rsidR="00304DF6" w:rsidRPr="00057254" w:rsidRDefault="00304DF6" w:rsidP="008C30FA">
            <w:pPr>
              <w:rPr>
                <w:color w:val="000000"/>
              </w:rPr>
            </w:pPr>
            <w:r w:rsidRPr="00057254">
              <w:rPr>
                <w:color w:val="000000"/>
              </w:rPr>
              <w:t>YES</w:t>
            </w:r>
          </w:p>
        </w:tc>
      </w:tr>
    </w:tbl>
    <w:p w14:paraId="30C8656A" w14:textId="77777777" w:rsidR="00046B93" w:rsidRPr="00057254" w:rsidRDefault="00046B93" w:rsidP="00437C28">
      <w:pPr>
        <w:spacing w:line="480" w:lineRule="auto"/>
      </w:pPr>
    </w:p>
    <w:p w14:paraId="36C921D8" w14:textId="77777777" w:rsidR="00C65F65" w:rsidRPr="00057254" w:rsidRDefault="00C65F65" w:rsidP="00437C28">
      <w:pPr>
        <w:spacing w:line="480" w:lineRule="auto"/>
        <w:rPr>
          <w:sz w:val="22"/>
          <w:szCs w:val="22"/>
        </w:rPr>
      </w:pPr>
      <w:r w:rsidRPr="00057254">
        <w:rPr>
          <w:sz w:val="22"/>
          <w:szCs w:val="22"/>
        </w:rPr>
        <w:t>Note: Std. err. In (). p-value &lt; ,1 †; p-value &lt; 0,05 *; p-value &lt; 0,005 **; p-value &lt; 0,001 ***.</w:t>
      </w:r>
    </w:p>
    <w:p w14:paraId="50ABBFE9" w14:textId="77777777" w:rsidR="00046B93" w:rsidRPr="00057254" w:rsidRDefault="00046B93" w:rsidP="00437C28">
      <w:pPr>
        <w:spacing w:line="480" w:lineRule="auto"/>
      </w:pPr>
    </w:p>
    <w:p w14:paraId="5E6AAB82" w14:textId="77777777" w:rsidR="00046B93" w:rsidRPr="00057254" w:rsidRDefault="00046B93" w:rsidP="00437C28">
      <w:pPr>
        <w:spacing w:line="480" w:lineRule="auto"/>
      </w:pPr>
    </w:p>
    <w:p w14:paraId="4D09FFE9" w14:textId="77777777" w:rsidR="00461E9A" w:rsidRPr="00057254" w:rsidRDefault="00461E9A" w:rsidP="00437C28">
      <w:pPr>
        <w:spacing w:line="480" w:lineRule="auto"/>
        <w:rPr>
          <w:b/>
          <w:bCs/>
        </w:rPr>
      </w:pPr>
    </w:p>
    <w:p w14:paraId="31717470" w14:textId="77777777" w:rsidR="00461E9A" w:rsidRPr="00057254" w:rsidRDefault="00461E9A" w:rsidP="00437C28">
      <w:pPr>
        <w:spacing w:line="480" w:lineRule="auto"/>
        <w:rPr>
          <w:b/>
          <w:bCs/>
        </w:rPr>
      </w:pPr>
    </w:p>
    <w:p w14:paraId="77508CC3" w14:textId="77777777" w:rsidR="00461E9A" w:rsidRPr="00057254" w:rsidRDefault="00461E9A" w:rsidP="00437C28">
      <w:pPr>
        <w:spacing w:line="480" w:lineRule="auto"/>
        <w:rPr>
          <w:b/>
          <w:bCs/>
        </w:rPr>
      </w:pPr>
    </w:p>
    <w:p w14:paraId="4DA5BF31" w14:textId="77777777" w:rsidR="00461E9A" w:rsidRPr="00057254" w:rsidRDefault="00461E9A" w:rsidP="00437C28">
      <w:pPr>
        <w:spacing w:line="480" w:lineRule="auto"/>
        <w:rPr>
          <w:b/>
          <w:bCs/>
        </w:rPr>
      </w:pPr>
    </w:p>
    <w:sectPr w:rsidR="00461E9A" w:rsidRPr="00057254">
      <w:headerReference w:type="default" r:id="rId21"/>
      <w:footerReference w:type="default" r:id="rId22"/>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Rowe, Francisco" w:date="2024-10-17T07:00:00Z" w:initials="FR">
    <w:p w14:paraId="5C40E7C4" w14:textId="77777777" w:rsidR="00E043D3" w:rsidRDefault="00E043D3" w:rsidP="00E043D3">
      <w:r>
        <w:rPr>
          <w:rStyle w:val="CommentReference"/>
        </w:rPr>
        <w:annotationRef/>
      </w:r>
      <w:r>
        <w:rPr>
          <w:sz w:val="20"/>
          <w:szCs w:val="20"/>
        </w:rPr>
        <w:t>Figure captions normally go under the figure</w:t>
      </w:r>
    </w:p>
  </w:comment>
  <w:comment w:id="22" w:author="Rowe, Francisco" w:date="2024-10-17T07:05:00Z" w:initials="FR">
    <w:p w14:paraId="45CE754D" w14:textId="77777777" w:rsidR="00FA5917" w:rsidRDefault="00FA5917" w:rsidP="00FA5917">
      <w:r>
        <w:rPr>
          <w:rStyle w:val="CommentReference"/>
        </w:rPr>
        <w:annotationRef/>
      </w:r>
      <w:r>
        <w:rPr>
          <w:sz w:val="20"/>
          <w:szCs w:val="20"/>
        </w:rPr>
        <w:t>Do we also use 2016 data for these models? Should we have used more recent data?</w:t>
      </w:r>
    </w:p>
  </w:comment>
  <w:comment w:id="23" w:author="Rowe, Francisco" w:date="2024-10-17T22:45:00Z" w:initials="RF">
    <w:p w14:paraId="73F67ADC" w14:textId="77777777" w:rsidR="00FC56E7" w:rsidRDefault="00FC56E7" w:rsidP="00FC56E7">
      <w:r>
        <w:rPr>
          <w:rStyle w:val="CommentReference"/>
        </w:rPr>
        <w:annotationRef/>
      </w:r>
      <w:r>
        <w:rPr>
          <w:sz w:val="20"/>
          <w:szCs w:val="20"/>
        </w:rPr>
        <w:t>This figure replaces Table 3 and 4</w:t>
      </w:r>
    </w:p>
  </w:comment>
  <w:comment w:id="33" w:author="Rowe, Francisco" w:date="2024-10-17T22:45:00Z" w:initials="RF">
    <w:p w14:paraId="76BA40DA" w14:textId="486D7D6D" w:rsidR="00FC56E7" w:rsidRDefault="00FC56E7" w:rsidP="00FC56E7">
      <w:r>
        <w:rPr>
          <w:rStyle w:val="CommentReference"/>
        </w:rPr>
        <w:annotationRef/>
      </w:r>
      <w:hyperlink r:id="rId1" w:history="1">
        <w:r w:rsidRPr="00753402">
          <w:rPr>
            <w:rStyle w:val="Hyperlink"/>
            <w:sz w:val="20"/>
            <w:szCs w:val="20"/>
          </w:rPr>
          <w:t>https://doi.org/10.1002/sim.3107</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C40E7C4" w15:done="0"/>
  <w15:commentEx w15:paraId="45CE754D" w15:done="0"/>
  <w15:commentEx w15:paraId="73F67ADC" w15:done="0"/>
  <w15:commentEx w15:paraId="76BA40D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FEEDFC" w16cex:dateUtc="2024-10-17T06:00:00Z"/>
  <w16cex:commentExtensible w16cex:durableId="390C351B" w16cex:dateUtc="2024-10-17T06:05:00Z"/>
  <w16cex:commentExtensible w16cex:durableId="138ADBD8" w16cex:dateUtc="2024-10-17T21:45:00Z"/>
  <w16cex:commentExtensible w16cex:durableId="5DF20E90" w16cex:dateUtc="2024-10-17T2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C40E7C4" w16cid:durableId="2AFEEDFC"/>
  <w16cid:commentId w16cid:paraId="45CE754D" w16cid:durableId="390C351B"/>
  <w16cid:commentId w16cid:paraId="73F67ADC" w16cid:durableId="138ADBD8"/>
  <w16cid:commentId w16cid:paraId="76BA40DA" w16cid:durableId="5DF20E9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70DD43" w14:textId="77777777" w:rsidR="00C9429B" w:rsidRDefault="00C9429B" w:rsidP="006E09AD">
      <w:r>
        <w:separator/>
      </w:r>
    </w:p>
  </w:endnote>
  <w:endnote w:type="continuationSeparator" w:id="0">
    <w:p w14:paraId="25002F84" w14:textId="77777777" w:rsidR="00C9429B" w:rsidRDefault="00C9429B" w:rsidP="006E09AD">
      <w:r>
        <w:continuationSeparator/>
      </w:r>
    </w:p>
  </w:endnote>
  <w:endnote w:type="continuationNotice" w:id="1">
    <w:p w14:paraId="0990BD4D" w14:textId="77777777" w:rsidR="00C9429B" w:rsidRDefault="00C942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1002AFF" w:usb1="C000ACFF"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C6989" w14:textId="77777777" w:rsidR="00156EC1" w:rsidRDefault="00156EC1">
    <w:pPr>
      <w:pStyle w:val="Footer"/>
      <w:jc w:val="center"/>
    </w:pPr>
    <w:r w:rsidRPr="00156EC1">
      <w:rPr>
        <w:rFonts w:ascii="Times New Roman" w:hAnsi="Times New Roman" w:cs="Times New Roman"/>
      </w:rPr>
      <w:fldChar w:fldCharType="begin"/>
    </w:r>
    <w:r w:rsidRPr="00156EC1">
      <w:rPr>
        <w:rFonts w:ascii="Times New Roman" w:hAnsi="Times New Roman" w:cs="Times New Roman"/>
      </w:rPr>
      <w:instrText>PAGE   \* MERGEFORMAT</w:instrText>
    </w:r>
    <w:r w:rsidRPr="00156EC1">
      <w:rPr>
        <w:rFonts w:ascii="Times New Roman" w:hAnsi="Times New Roman" w:cs="Times New Roman"/>
      </w:rPr>
      <w:fldChar w:fldCharType="separate"/>
    </w:r>
    <w:r w:rsidRPr="00156EC1">
      <w:rPr>
        <w:rFonts w:ascii="Times New Roman" w:hAnsi="Times New Roman" w:cs="Times New Roman"/>
      </w:rPr>
      <w:t>2</w:t>
    </w:r>
    <w:r w:rsidRPr="00156EC1">
      <w:rPr>
        <w:rFonts w:ascii="Times New Roman" w:hAnsi="Times New Roman" w:cs="Times New Roman"/>
      </w:rPr>
      <w:fldChar w:fldCharType="end"/>
    </w:r>
  </w:p>
  <w:p w14:paraId="6375C7CB" w14:textId="2269838A" w:rsidR="00591E5B" w:rsidRDefault="0059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AF0195" w14:textId="77777777" w:rsidR="00C9429B" w:rsidRDefault="00C9429B" w:rsidP="006E09AD">
      <w:r>
        <w:separator/>
      </w:r>
    </w:p>
  </w:footnote>
  <w:footnote w:type="continuationSeparator" w:id="0">
    <w:p w14:paraId="01207F14" w14:textId="77777777" w:rsidR="00C9429B" w:rsidRDefault="00C9429B" w:rsidP="006E09AD">
      <w:r>
        <w:continuationSeparator/>
      </w:r>
    </w:p>
  </w:footnote>
  <w:footnote w:type="continuationNotice" w:id="1">
    <w:p w14:paraId="66EE5BEB" w14:textId="77777777" w:rsidR="00C9429B" w:rsidRDefault="00C9429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800F32" w14:textId="77777777" w:rsidR="00591E5B" w:rsidRDefault="00591E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6471C"/>
    <w:multiLevelType w:val="hybridMultilevel"/>
    <w:tmpl w:val="200254F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70FD0"/>
    <w:multiLevelType w:val="hybridMultilevel"/>
    <w:tmpl w:val="6CF6BC70"/>
    <w:lvl w:ilvl="0" w:tplc="CC4AC94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A60FB1"/>
    <w:multiLevelType w:val="hybridMultilevel"/>
    <w:tmpl w:val="D316A7FE"/>
    <w:lvl w:ilvl="0" w:tplc="A3EAF446">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221BD0"/>
    <w:multiLevelType w:val="multilevel"/>
    <w:tmpl w:val="01380C72"/>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80307ED"/>
    <w:multiLevelType w:val="multilevel"/>
    <w:tmpl w:val="725EE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C63A0"/>
    <w:multiLevelType w:val="hybridMultilevel"/>
    <w:tmpl w:val="E9922E2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D13B54"/>
    <w:multiLevelType w:val="multilevel"/>
    <w:tmpl w:val="8D183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CF19FA"/>
    <w:multiLevelType w:val="hybridMultilevel"/>
    <w:tmpl w:val="2E5C0A60"/>
    <w:lvl w:ilvl="0" w:tplc="08090001">
      <w:start w:val="4"/>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95101B"/>
    <w:multiLevelType w:val="hybridMultilevel"/>
    <w:tmpl w:val="1B503B00"/>
    <w:lvl w:ilvl="0" w:tplc="C5C0D0EE">
      <w:start w:val="1"/>
      <w:numFmt w:val="bullet"/>
      <w:lvlText w:val=""/>
      <w:lvlJc w:val="left"/>
      <w:pPr>
        <w:ind w:left="720" w:hanging="360"/>
      </w:pPr>
      <w:rPr>
        <w:rFonts w:ascii="Symbol" w:hAnsi="Symbol"/>
      </w:rPr>
    </w:lvl>
    <w:lvl w:ilvl="1" w:tplc="B55E62EC">
      <w:start w:val="1"/>
      <w:numFmt w:val="bullet"/>
      <w:lvlText w:val=""/>
      <w:lvlJc w:val="left"/>
      <w:pPr>
        <w:ind w:left="720" w:hanging="360"/>
      </w:pPr>
      <w:rPr>
        <w:rFonts w:ascii="Symbol" w:hAnsi="Symbol"/>
      </w:rPr>
    </w:lvl>
    <w:lvl w:ilvl="2" w:tplc="9500AF82">
      <w:start w:val="1"/>
      <w:numFmt w:val="bullet"/>
      <w:lvlText w:val=""/>
      <w:lvlJc w:val="left"/>
      <w:pPr>
        <w:ind w:left="720" w:hanging="360"/>
      </w:pPr>
      <w:rPr>
        <w:rFonts w:ascii="Symbol" w:hAnsi="Symbol"/>
      </w:rPr>
    </w:lvl>
    <w:lvl w:ilvl="3" w:tplc="992A73AC">
      <w:start w:val="1"/>
      <w:numFmt w:val="bullet"/>
      <w:lvlText w:val=""/>
      <w:lvlJc w:val="left"/>
      <w:pPr>
        <w:ind w:left="720" w:hanging="360"/>
      </w:pPr>
      <w:rPr>
        <w:rFonts w:ascii="Symbol" w:hAnsi="Symbol"/>
      </w:rPr>
    </w:lvl>
    <w:lvl w:ilvl="4" w:tplc="0AFA694C">
      <w:start w:val="1"/>
      <w:numFmt w:val="bullet"/>
      <w:lvlText w:val=""/>
      <w:lvlJc w:val="left"/>
      <w:pPr>
        <w:ind w:left="720" w:hanging="360"/>
      </w:pPr>
      <w:rPr>
        <w:rFonts w:ascii="Symbol" w:hAnsi="Symbol"/>
      </w:rPr>
    </w:lvl>
    <w:lvl w:ilvl="5" w:tplc="EE9A08F4">
      <w:start w:val="1"/>
      <w:numFmt w:val="bullet"/>
      <w:lvlText w:val=""/>
      <w:lvlJc w:val="left"/>
      <w:pPr>
        <w:ind w:left="720" w:hanging="360"/>
      </w:pPr>
      <w:rPr>
        <w:rFonts w:ascii="Symbol" w:hAnsi="Symbol"/>
      </w:rPr>
    </w:lvl>
    <w:lvl w:ilvl="6" w:tplc="B80E9D5E">
      <w:start w:val="1"/>
      <w:numFmt w:val="bullet"/>
      <w:lvlText w:val=""/>
      <w:lvlJc w:val="left"/>
      <w:pPr>
        <w:ind w:left="720" w:hanging="360"/>
      </w:pPr>
      <w:rPr>
        <w:rFonts w:ascii="Symbol" w:hAnsi="Symbol"/>
      </w:rPr>
    </w:lvl>
    <w:lvl w:ilvl="7" w:tplc="CD862F44">
      <w:start w:val="1"/>
      <w:numFmt w:val="bullet"/>
      <w:lvlText w:val=""/>
      <w:lvlJc w:val="left"/>
      <w:pPr>
        <w:ind w:left="720" w:hanging="360"/>
      </w:pPr>
      <w:rPr>
        <w:rFonts w:ascii="Symbol" w:hAnsi="Symbol"/>
      </w:rPr>
    </w:lvl>
    <w:lvl w:ilvl="8" w:tplc="8CC03CF8">
      <w:start w:val="1"/>
      <w:numFmt w:val="bullet"/>
      <w:lvlText w:val=""/>
      <w:lvlJc w:val="left"/>
      <w:pPr>
        <w:ind w:left="720" w:hanging="360"/>
      </w:pPr>
      <w:rPr>
        <w:rFonts w:ascii="Symbol" w:hAnsi="Symbol"/>
      </w:rPr>
    </w:lvl>
  </w:abstractNum>
  <w:abstractNum w:abstractNumId="9" w15:restartNumberingAfterBreak="0">
    <w:nsid w:val="335576C8"/>
    <w:multiLevelType w:val="multilevel"/>
    <w:tmpl w:val="3704F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532EE9"/>
    <w:multiLevelType w:val="hybridMultilevel"/>
    <w:tmpl w:val="BBBA403E"/>
    <w:lvl w:ilvl="0" w:tplc="4BE64EB4">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061C2F"/>
    <w:multiLevelType w:val="multilevel"/>
    <w:tmpl w:val="9A5C6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8AF0AD5"/>
    <w:multiLevelType w:val="hybridMultilevel"/>
    <w:tmpl w:val="5FF829F8"/>
    <w:lvl w:ilvl="0" w:tplc="543839EE">
      <w:start w:val="1"/>
      <w:numFmt w:val="bullet"/>
      <w:lvlText w:val=""/>
      <w:lvlJc w:val="left"/>
      <w:pPr>
        <w:ind w:left="720" w:hanging="360"/>
      </w:pPr>
      <w:rPr>
        <w:rFonts w:ascii="Symbol" w:hAnsi="Symbol"/>
      </w:rPr>
    </w:lvl>
    <w:lvl w:ilvl="1" w:tplc="DB0627D8">
      <w:start w:val="1"/>
      <w:numFmt w:val="bullet"/>
      <w:lvlText w:val=""/>
      <w:lvlJc w:val="left"/>
      <w:pPr>
        <w:ind w:left="720" w:hanging="360"/>
      </w:pPr>
      <w:rPr>
        <w:rFonts w:ascii="Symbol" w:hAnsi="Symbol"/>
      </w:rPr>
    </w:lvl>
    <w:lvl w:ilvl="2" w:tplc="F80ED640">
      <w:start w:val="1"/>
      <w:numFmt w:val="bullet"/>
      <w:lvlText w:val=""/>
      <w:lvlJc w:val="left"/>
      <w:pPr>
        <w:ind w:left="720" w:hanging="360"/>
      </w:pPr>
      <w:rPr>
        <w:rFonts w:ascii="Symbol" w:hAnsi="Symbol"/>
      </w:rPr>
    </w:lvl>
    <w:lvl w:ilvl="3" w:tplc="0B5620C8">
      <w:start w:val="1"/>
      <w:numFmt w:val="bullet"/>
      <w:lvlText w:val=""/>
      <w:lvlJc w:val="left"/>
      <w:pPr>
        <w:ind w:left="720" w:hanging="360"/>
      </w:pPr>
      <w:rPr>
        <w:rFonts w:ascii="Symbol" w:hAnsi="Symbol"/>
      </w:rPr>
    </w:lvl>
    <w:lvl w:ilvl="4" w:tplc="DBA4DEC6">
      <w:start w:val="1"/>
      <w:numFmt w:val="bullet"/>
      <w:lvlText w:val=""/>
      <w:lvlJc w:val="left"/>
      <w:pPr>
        <w:ind w:left="720" w:hanging="360"/>
      </w:pPr>
      <w:rPr>
        <w:rFonts w:ascii="Symbol" w:hAnsi="Symbol"/>
      </w:rPr>
    </w:lvl>
    <w:lvl w:ilvl="5" w:tplc="FF527EA4">
      <w:start w:val="1"/>
      <w:numFmt w:val="bullet"/>
      <w:lvlText w:val=""/>
      <w:lvlJc w:val="left"/>
      <w:pPr>
        <w:ind w:left="720" w:hanging="360"/>
      </w:pPr>
      <w:rPr>
        <w:rFonts w:ascii="Symbol" w:hAnsi="Symbol"/>
      </w:rPr>
    </w:lvl>
    <w:lvl w:ilvl="6" w:tplc="E24613D0">
      <w:start w:val="1"/>
      <w:numFmt w:val="bullet"/>
      <w:lvlText w:val=""/>
      <w:lvlJc w:val="left"/>
      <w:pPr>
        <w:ind w:left="720" w:hanging="360"/>
      </w:pPr>
      <w:rPr>
        <w:rFonts w:ascii="Symbol" w:hAnsi="Symbol"/>
      </w:rPr>
    </w:lvl>
    <w:lvl w:ilvl="7" w:tplc="73922876">
      <w:start w:val="1"/>
      <w:numFmt w:val="bullet"/>
      <w:lvlText w:val=""/>
      <w:lvlJc w:val="left"/>
      <w:pPr>
        <w:ind w:left="720" w:hanging="360"/>
      </w:pPr>
      <w:rPr>
        <w:rFonts w:ascii="Symbol" w:hAnsi="Symbol"/>
      </w:rPr>
    </w:lvl>
    <w:lvl w:ilvl="8" w:tplc="820A3282">
      <w:start w:val="1"/>
      <w:numFmt w:val="bullet"/>
      <w:lvlText w:val=""/>
      <w:lvlJc w:val="left"/>
      <w:pPr>
        <w:ind w:left="720" w:hanging="360"/>
      </w:pPr>
      <w:rPr>
        <w:rFonts w:ascii="Symbol" w:hAnsi="Symbol"/>
      </w:rPr>
    </w:lvl>
  </w:abstractNum>
  <w:abstractNum w:abstractNumId="13" w15:restartNumberingAfterBreak="0">
    <w:nsid w:val="60AA1B6A"/>
    <w:multiLevelType w:val="multilevel"/>
    <w:tmpl w:val="F0741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005592"/>
    <w:multiLevelType w:val="multilevel"/>
    <w:tmpl w:val="01380C72"/>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0FC3A00"/>
    <w:multiLevelType w:val="hybridMultilevel"/>
    <w:tmpl w:val="7BE0D4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5F641EF"/>
    <w:multiLevelType w:val="hybridMultilevel"/>
    <w:tmpl w:val="32CC1C96"/>
    <w:lvl w:ilvl="0" w:tplc="451A525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93815688">
    <w:abstractNumId w:val="16"/>
  </w:num>
  <w:num w:numId="2" w16cid:durableId="1647780264">
    <w:abstractNumId w:val="5"/>
  </w:num>
  <w:num w:numId="3" w16cid:durableId="564488724">
    <w:abstractNumId w:val="11"/>
  </w:num>
  <w:num w:numId="4" w16cid:durableId="746927874">
    <w:abstractNumId w:val="14"/>
  </w:num>
  <w:num w:numId="5" w16cid:durableId="1192887347">
    <w:abstractNumId w:val="15"/>
  </w:num>
  <w:num w:numId="6" w16cid:durableId="961351288">
    <w:abstractNumId w:val="3"/>
  </w:num>
  <w:num w:numId="7" w16cid:durableId="1387483827">
    <w:abstractNumId w:val="2"/>
  </w:num>
  <w:num w:numId="8" w16cid:durableId="699551846">
    <w:abstractNumId w:val="10"/>
  </w:num>
  <w:num w:numId="9" w16cid:durableId="1242105458">
    <w:abstractNumId w:val="1"/>
  </w:num>
  <w:num w:numId="10" w16cid:durableId="563489791">
    <w:abstractNumId w:val="8"/>
  </w:num>
  <w:num w:numId="11" w16cid:durableId="2065911243">
    <w:abstractNumId w:val="12"/>
  </w:num>
  <w:num w:numId="12" w16cid:durableId="511333082">
    <w:abstractNumId w:val="6"/>
  </w:num>
  <w:num w:numId="13" w16cid:durableId="1975207742">
    <w:abstractNumId w:val="13"/>
  </w:num>
  <w:num w:numId="14" w16cid:durableId="1626085139">
    <w:abstractNumId w:val="9"/>
  </w:num>
  <w:num w:numId="15" w16cid:durableId="1343125488">
    <w:abstractNumId w:val="4"/>
  </w:num>
  <w:num w:numId="16" w16cid:durableId="1948536083">
    <w:abstractNumId w:val="0"/>
  </w:num>
  <w:num w:numId="17" w16cid:durableId="209670780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Rowe, Francisco">
    <w15:presenceInfo w15:providerId="AD" w15:userId="S::fcorowe@liverpool.ac.uk::75a82d90-c1e4-4ffd-9c91-66d87d0a35c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trackRevision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7D286BC1-9FF7-4AAE-819C-64DBF8091F0C}"/>
    <w:docVar w:name="dgnword-eventsink" w:val="1849338860592"/>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0a05pwp7sr9ace2d5cxf0ekvdfrxf0dsaxf&quot;&gt;All refs&lt;record-ids&gt;&lt;item&gt;1168&lt;/item&gt;&lt;item&gt;1172&lt;/item&gt;&lt;item&gt;2874&lt;/item&gt;&lt;/record-ids&gt;&lt;/item&gt;&lt;/Libraries&gt;"/>
  </w:docVars>
  <w:rsids>
    <w:rsidRoot w:val="009D13E0"/>
    <w:rsid w:val="00004684"/>
    <w:rsid w:val="00007660"/>
    <w:rsid w:val="00020E73"/>
    <w:rsid w:val="000305DE"/>
    <w:rsid w:val="00035337"/>
    <w:rsid w:val="00036F72"/>
    <w:rsid w:val="0004068C"/>
    <w:rsid w:val="00046B93"/>
    <w:rsid w:val="00047FEB"/>
    <w:rsid w:val="00051446"/>
    <w:rsid w:val="00052A98"/>
    <w:rsid w:val="00054F0E"/>
    <w:rsid w:val="00057254"/>
    <w:rsid w:val="00057820"/>
    <w:rsid w:val="00057E67"/>
    <w:rsid w:val="0006340E"/>
    <w:rsid w:val="0006491A"/>
    <w:rsid w:val="00072935"/>
    <w:rsid w:val="000764D4"/>
    <w:rsid w:val="00077602"/>
    <w:rsid w:val="0009113C"/>
    <w:rsid w:val="00094865"/>
    <w:rsid w:val="000A298B"/>
    <w:rsid w:val="000A53D1"/>
    <w:rsid w:val="000A67DE"/>
    <w:rsid w:val="000A72D3"/>
    <w:rsid w:val="000B7B99"/>
    <w:rsid w:val="000C5163"/>
    <w:rsid w:val="000C6F06"/>
    <w:rsid w:val="000C70F5"/>
    <w:rsid w:val="000D09B3"/>
    <w:rsid w:val="000D5714"/>
    <w:rsid w:val="000E1496"/>
    <w:rsid w:val="000E14EA"/>
    <w:rsid w:val="000E1A37"/>
    <w:rsid w:val="000F4394"/>
    <w:rsid w:val="000F607F"/>
    <w:rsid w:val="000F6511"/>
    <w:rsid w:val="000F7AA1"/>
    <w:rsid w:val="00106192"/>
    <w:rsid w:val="00106329"/>
    <w:rsid w:val="00113DEC"/>
    <w:rsid w:val="00120055"/>
    <w:rsid w:val="00120136"/>
    <w:rsid w:val="001210E9"/>
    <w:rsid w:val="001402EC"/>
    <w:rsid w:val="00143983"/>
    <w:rsid w:val="00146FB0"/>
    <w:rsid w:val="00151A87"/>
    <w:rsid w:val="00154E29"/>
    <w:rsid w:val="00156EC1"/>
    <w:rsid w:val="00172ED9"/>
    <w:rsid w:val="00185545"/>
    <w:rsid w:val="00186A6B"/>
    <w:rsid w:val="001974CE"/>
    <w:rsid w:val="001A1D88"/>
    <w:rsid w:val="001A2C1C"/>
    <w:rsid w:val="001A6433"/>
    <w:rsid w:val="001A7452"/>
    <w:rsid w:val="001B0051"/>
    <w:rsid w:val="001B6189"/>
    <w:rsid w:val="001B64FF"/>
    <w:rsid w:val="001C138F"/>
    <w:rsid w:val="001C1A02"/>
    <w:rsid w:val="001C2DF7"/>
    <w:rsid w:val="001C30F7"/>
    <w:rsid w:val="001C43AE"/>
    <w:rsid w:val="001C537E"/>
    <w:rsid w:val="001C6824"/>
    <w:rsid w:val="001D3683"/>
    <w:rsid w:val="001D5B87"/>
    <w:rsid w:val="001E5D9C"/>
    <w:rsid w:val="001E659F"/>
    <w:rsid w:val="001F1DF6"/>
    <w:rsid w:val="002000E6"/>
    <w:rsid w:val="00206519"/>
    <w:rsid w:val="00207D5B"/>
    <w:rsid w:val="00207FCD"/>
    <w:rsid w:val="00214753"/>
    <w:rsid w:val="00221582"/>
    <w:rsid w:val="002239F0"/>
    <w:rsid w:val="0023494B"/>
    <w:rsid w:val="00235601"/>
    <w:rsid w:val="0023614E"/>
    <w:rsid w:val="00243B93"/>
    <w:rsid w:val="00246308"/>
    <w:rsid w:val="00253995"/>
    <w:rsid w:val="002552E0"/>
    <w:rsid w:val="002640F0"/>
    <w:rsid w:val="00267F5B"/>
    <w:rsid w:val="002711F1"/>
    <w:rsid w:val="002712D6"/>
    <w:rsid w:val="00275F48"/>
    <w:rsid w:val="00284A94"/>
    <w:rsid w:val="00285436"/>
    <w:rsid w:val="00287407"/>
    <w:rsid w:val="00294991"/>
    <w:rsid w:val="002A0B74"/>
    <w:rsid w:val="002A5DE2"/>
    <w:rsid w:val="002B0D2E"/>
    <w:rsid w:val="002B4F01"/>
    <w:rsid w:val="002C4C92"/>
    <w:rsid w:val="002D5BFB"/>
    <w:rsid w:val="002E0985"/>
    <w:rsid w:val="002F0075"/>
    <w:rsid w:val="002F6F17"/>
    <w:rsid w:val="00301580"/>
    <w:rsid w:val="00301771"/>
    <w:rsid w:val="00304DF6"/>
    <w:rsid w:val="0030746D"/>
    <w:rsid w:val="00314F73"/>
    <w:rsid w:val="00315614"/>
    <w:rsid w:val="00323F31"/>
    <w:rsid w:val="00324405"/>
    <w:rsid w:val="00326CEC"/>
    <w:rsid w:val="003275F5"/>
    <w:rsid w:val="00327B02"/>
    <w:rsid w:val="00334FE2"/>
    <w:rsid w:val="00354B90"/>
    <w:rsid w:val="00373C90"/>
    <w:rsid w:val="003A01AC"/>
    <w:rsid w:val="003A2550"/>
    <w:rsid w:val="003A628D"/>
    <w:rsid w:val="003B3ABE"/>
    <w:rsid w:val="003B5254"/>
    <w:rsid w:val="003B774B"/>
    <w:rsid w:val="003C4F5C"/>
    <w:rsid w:val="003D040E"/>
    <w:rsid w:val="003D094D"/>
    <w:rsid w:val="003E3429"/>
    <w:rsid w:val="003E3A4F"/>
    <w:rsid w:val="003F32FE"/>
    <w:rsid w:val="00402B05"/>
    <w:rsid w:val="00403E60"/>
    <w:rsid w:val="0040774E"/>
    <w:rsid w:val="004174A0"/>
    <w:rsid w:val="0042085F"/>
    <w:rsid w:val="00421D32"/>
    <w:rsid w:val="004229EE"/>
    <w:rsid w:val="0042399D"/>
    <w:rsid w:val="00433018"/>
    <w:rsid w:val="004332F1"/>
    <w:rsid w:val="00435F2B"/>
    <w:rsid w:val="00436339"/>
    <w:rsid w:val="00437C28"/>
    <w:rsid w:val="0044219C"/>
    <w:rsid w:val="0044417F"/>
    <w:rsid w:val="00450CFB"/>
    <w:rsid w:val="00461E9A"/>
    <w:rsid w:val="004658E8"/>
    <w:rsid w:val="004866A1"/>
    <w:rsid w:val="004965F5"/>
    <w:rsid w:val="004A2EE8"/>
    <w:rsid w:val="004A37E5"/>
    <w:rsid w:val="004A4177"/>
    <w:rsid w:val="004A4536"/>
    <w:rsid w:val="004A7914"/>
    <w:rsid w:val="004B19CF"/>
    <w:rsid w:val="004B5CD5"/>
    <w:rsid w:val="004D1598"/>
    <w:rsid w:val="004D1952"/>
    <w:rsid w:val="004D2377"/>
    <w:rsid w:val="004E36F1"/>
    <w:rsid w:val="004E6725"/>
    <w:rsid w:val="004F00AA"/>
    <w:rsid w:val="004F37B3"/>
    <w:rsid w:val="0050398E"/>
    <w:rsid w:val="005040EA"/>
    <w:rsid w:val="00505E9C"/>
    <w:rsid w:val="00513254"/>
    <w:rsid w:val="00516019"/>
    <w:rsid w:val="0053282A"/>
    <w:rsid w:val="00537093"/>
    <w:rsid w:val="00540573"/>
    <w:rsid w:val="00541346"/>
    <w:rsid w:val="00544332"/>
    <w:rsid w:val="005453B2"/>
    <w:rsid w:val="00555D61"/>
    <w:rsid w:val="00557465"/>
    <w:rsid w:val="00557F7B"/>
    <w:rsid w:val="00560A14"/>
    <w:rsid w:val="00580773"/>
    <w:rsid w:val="00591E5B"/>
    <w:rsid w:val="005A0CFE"/>
    <w:rsid w:val="005C7F1E"/>
    <w:rsid w:val="005D1293"/>
    <w:rsid w:val="005D4E13"/>
    <w:rsid w:val="005E6CF3"/>
    <w:rsid w:val="005E7229"/>
    <w:rsid w:val="005F46FA"/>
    <w:rsid w:val="005F6741"/>
    <w:rsid w:val="00604996"/>
    <w:rsid w:val="00613E7D"/>
    <w:rsid w:val="00625562"/>
    <w:rsid w:val="006301C0"/>
    <w:rsid w:val="00640F97"/>
    <w:rsid w:val="00650915"/>
    <w:rsid w:val="00650C9F"/>
    <w:rsid w:val="00651CE9"/>
    <w:rsid w:val="00654517"/>
    <w:rsid w:val="00656614"/>
    <w:rsid w:val="006572CF"/>
    <w:rsid w:val="00662C5C"/>
    <w:rsid w:val="00663EAD"/>
    <w:rsid w:val="00670674"/>
    <w:rsid w:val="0067764F"/>
    <w:rsid w:val="0069399C"/>
    <w:rsid w:val="0069515D"/>
    <w:rsid w:val="006953A3"/>
    <w:rsid w:val="006A5CD3"/>
    <w:rsid w:val="006A7B52"/>
    <w:rsid w:val="006B0510"/>
    <w:rsid w:val="006B3894"/>
    <w:rsid w:val="006B7018"/>
    <w:rsid w:val="006C3046"/>
    <w:rsid w:val="006C4625"/>
    <w:rsid w:val="006C5F9C"/>
    <w:rsid w:val="006C7330"/>
    <w:rsid w:val="006D3549"/>
    <w:rsid w:val="006E09AD"/>
    <w:rsid w:val="006E0E74"/>
    <w:rsid w:val="006E37B8"/>
    <w:rsid w:val="006E3CD5"/>
    <w:rsid w:val="006E5429"/>
    <w:rsid w:val="006F263C"/>
    <w:rsid w:val="00700CD6"/>
    <w:rsid w:val="00700D2C"/>
    <w:rsid w:val="007045CC"/>
    <w:rsid w:val="00704A93"/>
    <w:rsid w:val="00727592"/>
    <w:rsid w:val="00734B43"/>
    <w:rsid w:val="0073720C"/>
    <w:rsid w:val="00737441"/>
    <w:rsid w:val="00741729"/>
    <w:rsid w:val="007564F8"/>
    <w:rsid w:val="007618B3"/>
    <w:rsid w:val="00771F05"/>
    <w:rsid w:val="007724E8"/>
    <w:rsid w:val="0077464D"/>
    <w:rsid w:val="007A6E82"/>
    <w:rsid w:val="007C172F"/>
    <w:rsid w:val="007C4473"/>
    <w:rsid w:val="007D4797"/>
    <w:rsid w:val="007F1960"/>
    <w:rsid w:val="007F32EF"/>
    <w:rsid w:val="007F7FCB"/>
    <w:rsid w:val="008018BB"/>
    <w:rsid w:val="0081475F"/>
    <w:rsid w:val="00820720"/>
    <w:rsid w:val="00821092"/>
    <w:rsid w:val="0082173F"/>
    <w:rsid w:val="008228B7"/>
    <w:rsid w:val="0083012C"/>
    <w:rsid w:val="00831FB0"/>
    <w:rsid w:val="00841760"/>
    <w:rsid w:val="00843579"/>
    <w:rsid w:val="008548BD"/>
    <w:rsid w:val="00856A2F"/>
    <w:rsid w:val="00860806"/>
    <w:rsid w:val="008660E0"/>
    <w:rsid w:val="00866298"/>
    <w:rsid w:val="00867D1A"/>
    <w:rsid w:val="00871DD6"/>
    <w:rsid w:val="00877158"/>
    <w:rsid w:val="0088529C"/>
    <w:rsid w:val="008B1F55"/>
    <w:rsid w:val="008C30FA"/>
    <w:rsid w:val="008C79CB"/>
    <w:rsid w:val="008D1510"/>
    <w:rsid w:val="008D3B87"/>
    <w:rsid w:val="008E0886"/>
    <w:rsid w:val="008F45B6"/>
    <w:rsid w:val="009023A3"/>
    <w:rsid w:val="00906B0D"/>
    <w:rsid w:val="00912227"/>
    <w:rsid w:val="0091235A"/>
    <w:rsid w:val="0092184C"/>
    <w:rsid w:val="00926287"/>
    <w:rsid w:val="009323DD"/>
    <w:rsid w:val="009324D1"/>
    <w:rsid w:val="00941C06"/>
    <w:rsid w:val="00952FB5"/>
    <w:rsid w:val="0095321B"/>
    <w:rsid w:val="00953E65"/>
    <w:rsid w:val="00963FE6"/>
    <w:rsid w:val="00975360"/>
    <w:rsid w:val="0097694E"/>
    <w:rsid w:val="009804C2"/>
    <w:rsid w:val="009845C8"/>
    <w:rsid w:val="009939CC"/>
    <w:rsid w:val="009957B0"/>
    <w:rsid w:val="009A69C6"/>
    <w:rsid w:val="009B260C"/>
    <w:rsid w:val="009B4584"/>
    <w:rsid w:val="009B4FE0"/>
    <w:rsid w:val="009C10B0"/>
    <w:rsid w:val="009D13E0"/>
    <w:rsid w:val="009D50D0"/>
    <w:rsid w:val="009D5EF6"/>
    <w:rsid w:val="009E288A"/>
    <w:rsid w:val="009E41D9"/>
    <w:rsid w:val="009E5DE9"/>
    <w:rsid w:val="009F02D4"/>
    <w:rsid w:val="00A03CE8"/>
    <w:rsid w:val="00A04664"/>
    <w:rsid w:val="00A064E9"/>
    <w:rsid w:val="00A174EF"/>
    <w:rsid w:val="00A22C5A"/>
    <w:rsid w:val="00A23863"/>
    <w:rsid w:val="00A253FF"/>
    <w:rsid w:val="00A3528D"/>
    <w:rsid w:val="00A41E17"/>
    <w:rsid w:val="00A4484D"/>
    <w:rsid w:val="00A5651D"/>
    <w:rsid w:val="00A639EA"/>
    <w:rsid w:val="00A77CBE"/>
    <w:rsid w:val="00A850D8"/>
    <w:rsid w:val="00AA5245"/>
    <w:rsid w:val="00AA64D9"/>
    <w:rsid w:val="00AB4F3A"/>
    <w:rsid w:val="00AB5846"/>
    <w:rsid w:val="00AB5997"/>
    <w:rsid w:val="00AB5FDE"/>
    <w:rsid w:val="00AB7F63"/>
    <w:rsid w:val="00AD22B1"/>
    <w:rsid w:val="00AD3067"/>
    <w:rsid w:val="00AD37B3"/>
    <w:rsid w:val="00AD3A6C"/>
    <w:rsid w:val="00AE3F9F"/>
    <w:rsid w:val="00AE5316"/>
    <w:rsid w:val="00B00826"/>
    <w:rsid w:val="00B11BA8"/>
    <w:rsid w:val="00B16638"/>
    <w:rsid w:val="00B170C5"/>
    <w:rsid w:val="00B2598F"/>
    <w:rsid w:val="00B372C4"/>
    <w:rsid w:val="00B40A04"/>
    <w:rsid w:val="00B51115"/>
    <w:rsid w:val="00B612C7"/>
    <w:rsid w:val="00B63131"/>
    <w:rsid w:val="00B648B7"/>
    <w:rsid w:val="00B74273"/>
    <w:rsid w:val="00B77C63"/>
    <w:rsid w:val="00B96F57"/>
    <w:rsid w:val="00BA0A48"/>
    <w:rsid w:val="00BA3D35"/>
    <w:rsid w:val="00BA52E5"/>
    <w:rsid w:val="00BB6402"/>
    <w:rsid w:val="00BE38AF"/>
    <w:rsid w:val="00BF5092"/>
    <w:rsid w:val="00BF6090"/>
    <w:rsid w:val="00C0291D"/>
    <w:rsid w:val="00C05F01"/>
    <w:rsid w:val="00C126A8"/>
    <w:rsid w:val="00C2055A"/>
    <w:rsid w:val="00C2457E"/>
    <w:rsid w:val="00C258E4"/>
    <w:rsid w:val="00C27321"/>
    <w:rsid w:val="00C400FE"/>
    <w:rsid w:val="00C45779"/>
    <w:rsid w:val="00C518FF"/>
    <w:rsid w:val="00C6150A"/>
    <w:rsid w:val="00C65F65"/>
    <w:rsid w:val="00C737E2"/>
    <w:rsid w:val="00C76696"/>
    <w:rsid w:val="00C804C1"/>
    <w:rsid w:val="00C80903"/>
    <w:rsid w:val="00C821FB"/>
    <w:rsid w:val="00C845C1"/>
    <w:rsid w:val="00C85CBC"/>
    <w:rsid w:val="00C86EE3"/>
    <w:rsid w:val="00C86EE4"/>
    <w:rsid w:val="00C9429B"/>
    <w:rsid w:val="00C95313"/>
    <w:rsid w:val="00CA03AB"/>
    <w:rsid w:val="00CA382A"/>
    <w:rsid w:val="00CB429F"/>
    <w:rsid w:val="00CB4AFB"/>
    <w:rsid w:val="00CB5796"/>
    <w:rsid w:val="00CC3F74"/>
    <w:rsid w:val="00CC5BD0"/>
    <w:rsid w:val="00CC7343"/>
    <w:rsid w:val="00CD2217"/>
    <w:rsid w:val="00CD5FA8"/>
    <w:rsid w:val="00CE49C7"/>
    <w:rsid w:val="00CE690A"/>
    <w:rsid w:val="00CF5610"/>
    <w:rsid w:val="00CF678B"/>
    <w:rsid w:val="00CF7948"/>
    <w:rsid w:val="00D214AC"/>
    <w:rsid w:val="00D37F3A"/>
    <w:rsid w:val="00D40484"/>
    <w:rsid w:val="00D40713"/>
    <w:rsid w:val="00D43DA0"/>
    <w:rsid w:val="00D47D3C"/>
    <w:rsid w:val="00D50660"/>
    <w:rsid w:val="00D50968"/>
    <w:rsid w:val="00D51360"/>
    <w:rsid w:val="00D9371E"/>
    <w:rsid w:val="00D94860"/>
    <w:rsid w:val="00D97AAC"/>
    <w:rsid w:val="00DA4BAE"/>
    <w:rsid w:val="00DB378C"/>
    <w:rsid w:val="00DC118F"/>
    <w:rsid w:val="00DD2B70"/>
    <w:rsid w:val="00DD6852"/>
    <w:rsid w:val="00DF376D"/>
    <w:rsid w:val="00E043D3"/>
    <w:rsid w:val="00E06FBF"/>
    <w:rsid w:val="00E0778D"/>
    <w:rsid w:val="00E25896"/>
    <w:rsid w:val="00E40FB3"/>
    <w:rsid w:val="00E6071B"/>
    <w:rsid w:val="00E63FC3"/>
    <w:rsid w:val="00E65218"/>
    <w:rsid w:val="00E65D53"/>
    <w:rsid w:val="00E74B5B"/>
    <w:rsid w:val="00E81A5B"/>
    <w:rsid w:val="00E91352"/>
    <w:rsid w:val="00E93304"/>
    <w:rsid w:val="00E97FC3"/>
    <w:rsid w:val="00EA183C"/>
    <w:rsid w:val="00EA27F5"/>
    <w:rsid w:val="00EB4CA2"/>
    <w:rsid w:val="00EB5D6F"/>
    <w:rsid w:val="00EC03CB"/>
    <w:rsid w:val="00EC4599"/>
    <w:rsid w:val="00F021AD"/>
    <w:rsid w:val="00F0715E"/>
    <w:rsid w:val="00F22145"/>
    <w:rsid w:val="00F410EB"/>
    <w:rsid w:val="00F41334"/>
    <w:rsid w:val="00F428CA"/>
    <w:rsid w:val="00F51FA8"/>
    <w:rsid w:val="00F63ECD"/>
    <w:rsid w:val="00F66D63"/>
    <w:rsid w:val="00F8598B"/>
    <w:rsid w:val="00F85F78"/>
    <w:rsid w:val="00F8755E"/>
    <w:rsid w:val="00F9013D"/>
    <w:rsid w:val="00FA5917"/>
    <w:rsid w:val="00FA62C8"/>
    <w:rsid w:val="00FB0B1E"/>
    <w:rsid w:val="00FC2EF9"/>
    <w:rsid w:val="00FC56E7"/>
    <w:rsid w:val="00FC5E09"/>
    <w:rsid w:val="00FC6A21"/>
    <w:rsid w:val="00FD652A"/>
    <w:rsid w:val="00FD674C"/>
    <w:rsid w:val="00FE12DE"/>
    <w:rsid w:val="00FE6EA8"/>
    <w:rsid w:val="00FF5E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1DA034"/>
  <w15:chartTrackingRefBased/>
  <w15:docId w15:val="{C612FA82-DE69-ED46-86A3-064ED938B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741"/>
    <w:rPr>
      <w:rFonts w:ascii="Times New Roman" w:eastAsia="Times New Roman" w:hAnsi="Times New Roman" w:cs="Times New Roman"/>
      <w:kern w:val="0"/>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3E0"/>
    <w:pPr>
      <w:ind w:left="720"/>
      <w:contextualSpacing/>
    </w:pPr>
    <w:rPr>
      <w:rFonts w:asciiTheme="minorHAnsi" w:eastAsiaTheme="minorHAnsi" w:hAnsiTheme="minorHAnsi" w:cstheme="minorBidi"/>
      <w:kern w:val="2"/>
      <w:lang w:eastAsia="en-US"/>
      <w14:ligatures w14:val="standardContextual"/>
    </w:rPr>
  </w:style>
  <w:style w:type="paragraph" w:styleId="Header">
    <w:name w:val="header"/>
    <w:basedOn w:val="Normal"/>
    <w:link w:val="HeaderChar"/>
    <w:uiPriority w:val="99"/>
    <w:unhideWhenUsed/>
    <w:rsid w:val="006E09AD"/>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HeaderChar">
    <w:name w:val="Header Char"/>
    <w:basedOn w:val="DefaultParagraphFont"/>
    <w:link w:val="Header"/>
    <w:uiPriority w:val="99"/>
    <w:rsid w:val="006E09AD"/>
  </w:style>
  <w:style w:type="paragraph" w:styleId="Footer">
    <w:name w:val="footer"/>
    <w:basedOn w:val="Normal"/>
    <w:link w:val="FooterChar"/>
    <w:uiPriority w:val="99"/>
    <w:unhideWhenUsed/>
    <w:rsid w:val="006E09AD"/>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FooterChar">
    <w:name w:val="Footer Char"/>
    <w:basedOn w:val="DefaultParagraphFont"/>
    <w:link w:val="Footer"/>
    <w:uiPriority w:val="99"/>
    <w:rsid w:val="006E09AD"/>
  </w:style>
  <w:style w:type="paragraph" w:styleId="NormalWeb">
    <w:name w:val="Normal (Web)"/>
    <w:basedOn w:val="Normal"/>
    <w:uiPriority w:val="99"/>
    <w:semiHidden/>
    <w:unhideWhenUsed/>
    <w:rsid w:val="00B77C63"/>
  </w:style>
  <w:style w:type="character" w:styleId="CommentReference">
    <w:name w:val="annotation reference"/>
    <w:basedOn w:val="DefaultParagraphFont"/>
    <w:uiPriority w:val="99"/>
    <w:semiHidden/>
    <w:unhideWhenUsed/>
    <w:rsid w:val="00A23863"/>
    <w:rPr>
      <w:sz w:val="16"/>
      <w:szCs w:val="16"/>
    </w:rPr>
  </w:style>
  <w:style w:type="paragraph" w:styleId="CommentText">
    <w:name w:val="annotation text"/>
    <w:basedOn w:val="Normal"/>
    <w:link w:val="CommentTextChar"/>
    <w:uiPriority w:val="99"/>
    <w:unhideWhenUsed/>
    <w:rsid w:val="00A23863"/>
    <w:rPr>
      <w:sz w:val="20"/>
      <w:szCs w:val="20"/>
    </w:rPr>
  </w:style>
  <w:style w:type="character" w:customStyle="1" w:styleId="CommentTextChar">
    <w:name w:val="Comment Text Char"/>
    <w:basedOn w:val="DefaultParagraphFont"/>
    <w:link w:val="CommentText"/>
    <w:uiPriority w:val="99"/>
    <w:rsid w:val="00A23863"/>
    <w:rPr>
      <w:rFonts w:ascii="Times New Roman" w:eastAsia="Times New Roman" w:hAnsi="Times New Roman" w:cs="Times New Roman"/>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A23863"/>
    <w:rPr>
      <w:b/>
      <w:bCs/>
    </w:rPr>
  </w:style>
  <w:style w:type="character" w:customStyle="1" w:styleId="CommentSubjectChar">
    <w:name w:val="Comment Subject Char"/>
    <w:basedOn w:val="CommentTextChar"/>
    <w:link w:val="CommentSubject"/>
    <w:uiPriority w:val="99"/>
    <w:semiHidden/>
    <w:rsid w:val="00A23863"/>
    <w:rPr>
      <w:rFonts w:ascii="Times New Roman" w:eastAsia="Times New Roman" w:hAnsi="Times New Roman" w:cs="Times New Roman"/>
      <w:b/>
      <w:bCs/>
      <w:kern w:val="0"/>
      <w:sz w:val="20"/>
      <w:szCs w:val="20"/>
      <w:lang w:eastAsia="en-GB"/>
      <w14:ligatures w14:val="none"/>
    </w:rPr>
  </w:style>
  <w:style w:type="paragraph" w:styleId="Revision">
    <w:name w:val="Revision"/>
    <w:hidden/>
    <w:uiPriority w:val="99"/>
    <w:semiHidden/>
    <w:rsid w:val="00C86EE4"/>
    <w:rPr>
      <w:rFonts w:ascii="Times New Roman" w:eastAsia="Times New Roman" w:hAnsi="Times New Roman" w:cs="Times New Roman"/>
      <w:kern w:val="0"/>
      <w:lang w:eastAsia="en-GB"/>
      <w14:ligatures w14:val="none"/>
    </w:rPr>
  </w:style>
  <w:style w:type="paragraph" w:customStyle="1" w:styleId="EndNoteBibliographyTitle">
    <w:name w:val="EndNote Bibliography Title"/>
    <w:basedOn w:val="Normal"/>
    <w:link w:val="EndNoteBibliographyTitleChar"/>
    <w:rsid w:val="008548BD"/>
    <w:pPr>
      <w:jc w:val="center"/>
    </w:pPr>
    <w:rPr>
      <w:noProof/>
    </w:rPr>
  </w:style>
  <w:style w:type="character" w:customStyle="1" w:styleId="EndNoteBibliographyTitleChar">
    <w:name w:val="EndNote Bibliography Title Char"/>
    <w:basedOn w:val="DefaultParagraphFont"/>
    <w:link w:val="EndNoteBibliographyTitle"/>
    <w:rsid w:val="008548BD"/>
    <w:rPr>
      <w:rFonts w:ascii="Times New Roman" w:eastAsia="Times New Roman" w:hAnsi="Times New Roman" w:cs="Times New Roman"/>
      <w:noProof/>
      <w:kern w:val="0"/>
      <w:lang w:eastAsia="en-GB"/>
      <w14:ligatures w14:val="none"/>
    </w:rPr>
  </w:style>
  <w:style w:type="paragraph" w:customStyle="1" w:styleId="EndNoteBibliography">
    <w:name w:val="EndNote Bibliography"/>
    <w:basedOn w:val="Normal"/>
    <w:link w:val="EndNoteBibliographyChar"/>
    <w:rsid w:val="008548BD"/>
    <w:rPr>
      <w:noProof/>
    </w:rPr>
  </w:style>
  <w:style w:type="character" w:customStyle="1" w:styleId="EndNoteBibliographyChar">
    <w:name w:val="EndNote Bibliography Char"/>
    <w:basedOn w:val="DefaultParagraphFont"/>
    <w:link w:val="EndNoteBibliography"/>
    <w:rsid w:val="008548BD"/>
    <w:rPr>
      <w:rFonts w:ascii="Times New Roman" w:eastAsia="Times New Roman" w:hAnsi="Times New Roman" w:cs="Times New Roman"/>
      <w:noProof/>
      <w:kern w:val="0"/>
      <w:lang w:eastAsia="en-GB"/>
      <w14:ligatures w14:val="none"/>
    </w:rPr>
  </w:style>
  <w:style w:type="paragraph" w:styleId="Bibliography">
    <w:name w:val="Bibliography"/>
    <w:basedOn w:val="Normal"/>
    <w:next w:val="Normal"/>
    <w:uiPriority w:val="37"/>
    <w:unhideWhenUsed/>
    <w:rsid w:val="00020E73"/>
    <w:pPr>
      <w:spacing w:line="480" w:lineRule="auto"/>
      <w:ind w:left="720" w:hanging="720"/>
    </w:pPr>
  </w:style>
  <w:style w:type="character" w:styleId="Strong">
    <w:name w:val="Strong"/>
    <w:basedOn w:val="DefaultParagraphFont"/>
    <w:uiPriority w:val="22"/>
    <w:qFormat/>
    <w:rsid w:val="00591E5B"/>
    <w:rPr>
      <w:b/>
      <w:bCs/>
    </w:rPr>
  </w:style>
  <w:style w:type="character" w:styleId="Hyperlink">
    <w:name w:val="Hyperlink"/>
    <w:basedOn w:val="DefaultParagraphFont"/>
    <w:uiPriority w:val="99"/>
    <w:unhideWhenUsed/>
    <w:rsid w:val="00591E5B"/>
    <w:rPr>
      <w:color w:val="0563C1" w:themeColor="hyperlink"/>
      <w:u w:val="single"/>
    </w:rPr>
  </w:style>
  <w:style w:type="character" w:styleId="UnresolvedMention">
    <w:name w:val="Unresolved Mention"/>
    <w:basedOn w:val="DefaultParagraphFont"/>
    <w:uiPriority w:val="99"/>
    <w:semiHidden/>
    <w:unhideWhenUsed/>
    <w:rsid w:val="00591E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890066">
      <w:bodyDiv w:val="1"/>
      <w:marLeft w:val="0"/>
      <w:marRight w:val="0"/>
      <w:marTop w:val="0"/>
      <w:marBottom w:val="0"/>
      <w:divBdr>
        <w:top w:val="none" w:sz="0" w:space="0" w:color="auto"/>
        <w:left w:val="none" w:sz="0" w:space="0" w:color="auto"/>
        <w:bottom w:val="none" w:sz="0" w:space="0" w:color="auto"/>
        <w:right w:val="none" w:sz="0" w:space="0" w:color="auto"/>
      </w:divBdr>
    </w:div>
    <w:div w:id="108858704">
      <w:bodyDiv w:val="1"/>
      <w:marLeft w:val="0"/>
      <w:marRight w:val="0"/>
      <w:marTop w:val="0"/>
      <w:marBottom w:val="0"/>
      <w:divBdr>
        <w:top w:val="none" w:sz="0" w:space="0" w:color="auto"/>
        <w:left w:val="none" w:sz="0" w:space="0" w:color="auto"/>
        <w:bottom w:val="none" w:sz="0" w:space="0" w:color="auto"/>
        <w:right w:val="none" w:sz="0" w:space="0" w:color="auto"/>
      </w:divBdr>
    </w:div>
    <w:div w:id="165100819">
      <w:bodyDiv w:val="1"/>
      <w:marLeft w:val="0"/>
      <w:marRight w:val="0"/>
      <w:marTop w:val="0"/>
      <w:marBottom w:val="0"/>
      <w:divBdr>
        <w:top w:val="none" w:sz="0" w:space="0" w:color="auto"/>
        <w:left w:val="none" w:sz="0" w:space="0" w:color="auto"/>
        <w:bottom w:val="none" w:sz="0" w:space="0" w:color="auto"/>
        <w:right w:val="none" w:sz="0" w:space="0" w:color="auto"/>
      </w:divBdr>
    </w:div>
    <w:div w:id="220212472">
      <w:bodyDiv w:val="1"/>
      <w:marLeft w:val="0"/>
      <w:marRight w:val="0"/>
      <w:marTop w:val="0"/>
      <w:marBottom w:val="0"/>
      <w:divBdr>
        <w:top w:val="none" w:sz="0" w:space="0" w:color="auto"/>
        <w:left w:val="none" w:sz="0" w:space="0" w:color="auto"/>
        <w:bottom w:val="none" w:sz="0" w:space="0" w:color="auto"/>
        <w:right w:val="none" w:sz="0" w:space="0" w:color="auto"/>
      </w:divBdr>
    </w:div>
    <w:div w:id="423957250">
      <w:bodyDiv w:val="1"/>
      <w:marLeft w:val="0"/>
      <w:marRight w:val="0"/>
      <w:marTop w:val="0"/>
      <w:marBottom w:val="0"/>
      <w:divBdr>
        <w:top w:val="none" w:sz="0" w:space="0" w:color="auto"/>
        <w:left w:val="none" w:sz="0" w:space="0" w:color="auto"/>
        <w:bottom w:val="none" w:sz="0" w:space="0" w:color="auto"/>
        <w:right w:val="none" w:sz="0" w:space="0" w:color="auto"/>
      </w:divBdr>
    </w:div>
    <w:div w:id="456217267">
      <w:bodyDiv w:val="1"/>
      <w:marLeft w:val="0"/>
      <w:marRight w:val="0"/>
      <w:marTop w:val="0"/>
      <w:marBottom w:val="0"/>
      <w:divBdr>
        <w:top w:val="none" w:sz="0" w:space="0" w:color="auto"/>
        <w:left w:val="none" w:sz="0" w:space="0" w:color="auto"/>
        <w:bottom w:val="none" w:sz="0" w:space="0" w:color="auto"/>
        <w:right w:val="none" w:sz="0" w:space="0" w:color="auto"/>
      </w:divBdr>
    </w:div>
    <w:div w:id="545530181">
      <w:bodyDiv w:val="1"/>
      <w:marLeft w:val="0"/>
      <w:marRight w:val="0"/>
      <w:marTop w:val="0"/>
      <w:marBottom w:val="0"/>
      <w:divBdr>
        <w:top w:val="none" w:sz="0" w:space="0" w:color="auto"/>
        <w:left w:val="none" w:sz="0" w:space="0" w:color="auto"/>
        <w:bottom w:val="none" w:sz="0" w:space="0" w:color="auto"/>
        <w:right w:val="none" w:sz="0" w:space="0" w:color="auto"/>
      </w:divBdr>
    </w:div>
    <w:div w:id="548306366">
      <w:bodyDiv w:val="1"/>
      <w:marLeft w:val="0"/>
      <w:marRight w:val="0"/>
      <w:marTop w:val="0"/>
      <w:marBottom w:val="0"/>
      <w:divBdr>
        <w:top w:val="none" w:sz="0" w:space="0" w:color="auto"/>
        <w:left w:val="none" w:sz="0" w:space="0" w:color="auto"/>
        <w:bottom w:val="none" w:sz="0" w:space="0" w:color="auto"/>
        <w:right w:val="none" w:sz="0" w:space="0" w:color="auto"/>
      </w:divBdr>
    </w:div>
    <w:div w:id="699431835">
      <w:bodyDiv w:val="1"/>
      <w:marLeft w:val="0"/>
      <w:marRight w:val="0"/>
      <w:marTop w:val="0"/>
      <w:marBottom w:val="0"/>
      <w:divBdr>
        <w:top w:val="none" w:sz="0" w:space="0" w:color="auto"/>
        <w:left w:val="none" w:sz="0" w:space="0" w:color="auto"/>
        <w:bottom w:val="none" w:sz="0" w:space="0" w:color="auto"/>
        <w:right w:val="none" w:sz="0" w:space="0" w:color="auto"/>
      </w:divBdr>
    </w:div>
    <w:div w:id="699627624">
      <w:bodyDiv w:val="1"/>
      <w:marLeft w:val="0"/>
      <w:marRight w:val="0"/>
      <w:marTop w:val="0"/>
      <w:marBottom w:val="0"/>
      <w:divBdr>
        <w:top w:val="none" w:sz="0" w:space="0" w:color="auto"/>
        <w:left w:val="none" w:sz="0" w:space="0" w:color="auto"/>
        <w:bottom w:val="none" w:sz="0" w:space="0" w:color="auto"/>
        <w:right w:val="none" w:sz="0" w:space="0" w:color="auto"/>
      </w:divBdr>
    </w:div>
    <w:div w:id="735783248">
      <w:bodyDiv w:val="1"/>
      <w:marLeft w:val="0"/>
      <w:marRight w:val="0"/>
      <w:marTop w:val="0"/>
      <w:marBottom w:val="0"/>
      <w:divBdr>
        <w:top w:val="none" w:sz="0" w:space="0" w:color="auto"/>
        <w:left w:val="none" w:sz="0" w:space="0" w:color="auto"/>
        <w:bottom w:val="none" w:sz="0" w:space="0" w:color="auto"/>
        <w:right w:val="none" w:sz="0" w:space="0" w:color="auto"/>
      </w:divBdr>
    </w:div>
    <w:div w:id="766385667">
      <w:bodyDiv w:val="1"/>
      <w:marLeft w:val="0"/>
      <w:marRight w:val="0"/>
      <w:marTop w:val="0"/>
      <w:marBottom w:val="0"/>
      <w:divBdr>
        <w:top w:val="none" w:sz="0" w:space="0" w:color="auto"/>
        <w:left w:val="none" w:sz="0" w:space="0" w:color="auto"/>
        <w:bottom w:val="none" w:sz="0" w:space="0" w:color="auto"/>
        <w:right w:val="none" w:sz="0" w:space="0" w:color="auto"/>
      </w:divBdr>
    </w:div>
    <w:div w:id="824854957">
      <w:bodyDiv w:val="1"/>
      <w:marLeft w:val="0"/>
      <w:marRight w:val="0"/>
      <w:marTop w:val="0"/>
      <w:marBottom w:val="0"/>
      <w:divBdr>
        <w:top w:val="none" w:sz="0" w:space="0" w:color="auto"/>
        <w:left w:val="none" w:sz="0" w:space="0" w:color="auto"/>
        <w:bottom w:val="none" w:sz="0" w:space="0" w:color="auto"/>
        <w:right w:val="none" w:sz="0" w:space="0" w:color="auto"/>
      </w:divBdr>
    </w:div>
    <w:div w:id="883105389">
      <w:bodyDiv w:val="1"/>
      <w:marLeft w:val="0"/>
      <w:marRight w:val="0"/>
      <w:marTop w:val="0"/>
      <w:marBottom w:val="0"/>
      <w:divBdr>
        <w:top w:val="none" w:sz="0" w:space="0" w:color="auto"/>
        <w:left w:val="none" w:sz="0" w:space="0" w:color="auto"/>
        <w:bottom w:val="none" w:sz="0" w:space="0" w:color="auto"/>
        <w:right w:val="none" w:sz="0" w:space="0" w:color="auto"/>
      </w:divBdr>
    </w:div>
    <w:div w:id="928197668">
      <w:bodyDiv w:val="1"/>
      <w:marLeft w:val="0"/>
      <w:marRight w:val="0"/>
      <w:marTop w:val="0"/>
      <w:marBottom w:val="0"/>
      <w:divBdr>
        <w:top w:val="none" w:sz="0" w:space="0" w:color="auto"/>
        <w:left w:val="none" w:sz="0" w:space="0" w:color="auto"/>
        <w:bottom w:val="none" w:sz="0" w:space="0" w:color="auto"/>
        <w:right w:val="none" w:sz="0" w:space="0" w:color="auto"/>
      </w:divBdr>
    </w:div>
    <w:div w:id="990909457">
      <w:bodyDiv w:val="1"/>
      <w:marLeft w:val="0"/>
      <w:marRight w:val="0"/>
      <w:marTop w:val="0"/>
      <w:marBottom w:val="0"/>
      <w:divBdr>
        <w:top w:val="none" w:sz="0" w:space="0" w:color="auto"/>
        <w:left w:val="none" w:sz="0" w:space="0" w:color="auto"/>
        <w:bottom w:val="none" w:sz="0" w:space="0" w:color="auto"/>
        <w:right w:val="none" w:sz="0" w:space="0" w:color="auto"/>
      </w:divBdr>
    </w:div>
    <w:div w:id="1055275896">
      <w:bodyDiv w:val="1"/>
      <w:marLeft w:val="0"/>
      <w:marRight w:val="0"/>
      <w:marTop w:val="0"/>
      <w:marBottom w:val="0"/>
      <w:divBdr>
        <w:top w:val="none" w:sz="0" w:space="0" w:color="auto"/>
        <w:left w:val="none" w:sz="0" w:space="0" w:color="auto"/>
        <w:bottom w:val="none" w:sz="0" w:space="0" w:color="auto"/>
        <w:right w:val="none" w:sz="0" w:space="0" w:color="auto"/>
      </w:divBdr>
    </w:div>
    <w:div w:id="1057975903">
      <w:bodyDiv w:val="1"/>
      <w:marLeft w:val="0"/>
      <w:marRight w:val="0"/>
      <w:marTop w:val="0"/>
      <w:marBottom w:val="0"/>
      <w:divBdr>
        <w:top w:val="none" w:sz="0" w:space="0" w:color="auto"/>
        <w:left w:val="none" w:sz="0" w:space="0" w:color="auto"/>
        <w:bottom w:val="none" w:sz="0" w:space="0" w:color="auto"/>
        <w:right w:val="none" w:sz="0" w:space="0" w:color="auto"/>
      </w:divBdr>
    </w:div>
    <w:div w:id="1179924778">
      <w:bodyDiv w:val="1"/>
      <w:marLeft w:val="0"/>
      <w:marRight w:val="0"/>
      <w:marTop w:val="0"/>
      <w:marBottom w:val="0"/>
      <w:divBdr>
        <w:top w:val="none" w:sz="0" w:space="0" w:color="auto"/>
        <w:left w:val="none" w:sz="0" w:space="0" w:color="auto"/>
        <w:bottom w:val="none" w:sz="0" w:space="0" w:color="auto"/>
        <w:right w:val="none" w:sz="0" w:space="0" w:color="auto"/>
      </w:divBdr>
    </w:div>
    <w:div w:id="1206941525">
      <w:bodyDiv w:val="1"/>
      <w:marLeft w:val="0"/>
      <w:marRight w:val="0"/>
      <w:marTop w:val="0"/>
      <w:marBottom w:val="0"/>
      <w:divBdr>
        <w:top w:val="none" w:sz="0" w:space="0" w:color="auto"/>
        <w:left w:val="none" w:sz="0" w:space="0" w:color="auto"/>
        <w:bottom w:val="none" w:sz="0" w:space="0" w:color="auto"/>
        <w:right w:val="none" w:sz="0" w:space="0" w:color="auto"/>
      </w:divBdr>
    </w:div>
    <w:div w:id="1269316835">
      <w:bodyDiv w:val="1"/>
      <w:marLeft w:val="0"/>
      <w:marRight w:val="0"/>
      <w:marTop w:val="0"/>
      <w:marBottom w:val="0"/>
      <w:divBdr>
        <w:top w:val="none" w:sz="0" w:space="0" w:color="auto"/>
        <w:left w:val="none" w:sz="0" w:space="0" w:color="auto"/>
        <w:bottom w:val="none" w:sz="0" w:space="0" w:color="auto"/>
        <w:right w:val="none" w:sz="0" w:space="0" w:color="auto"/>
      </w:divBdr>
      <w:divsChild>
        <w:div w:id="1692410941">
          <w:marLeft w:val="0"/>
          <w:marRight w:val="0"/>
          <w:marTop w:val="0"/>
          <w:marBottom w:val="0"/>
          <w:divBdr>
            <w:top w:val="none" w:sz="0" w:space="0" w:color="auto"/>
            <w:left w:val="none" w:sz="0" w:space="0" w:color="auto"/>
            <w:bottom w:val="none" w:sz="0" w:space="0" w:color="auto"/>
            <w:right w:val="none" w:sz="0" w:space="0" w:color="auto"/>
          </w:divBdr>
          <w:divsChild>
            <w:div w:id="1415473682">
              <w:marLeft w:val="0"/>
              <w:marRight w:val="0"/>
              <w:marTop w:val="0"/>
              <w:marBottom w:val="0"/>
              <w:divBdr>
                <w:top w:val="none" w:sz="0" w:space="0" w:color="auto"/>
                <w:left w:val="none" w:sz="0" w:space="0" w:color="auto"/>
                <w:bottom w:val="none" w:sz="0" w:space="0" w:color="auto"/>
                <w:right w:val="none" w:sz="0" w:space="0" w:color="auto"/>
              </w:divBdr>
              <w:divsChild>
                <w:div w:id="197709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597143">
      <w:bodyDiv w:val="1"/>
      <w:marLeft w:val="0"/>
      <w:marRight w:val="0"/>
      <w:marTop w:val="0"/>
      <w:marBottom w:val="0"/>
      <w:divBdr>
        <w:top w:val="none" w:sz="0" w:space="0" w:color="auto"/>
        <w:left w:val="none" w:sz="0" w:space="0" w:color="auto"/>
        <w:bottom w:val="none" w:sz="0" w:space="0" w:color="auto"/>
        <w:right w:val="none" w:sz="0" w:space="0" w:color="auto"/>
      </w:divBdr>
    </w:div>
    <w:div w:id="1416510183">
      <w:bodyDiv w:val="1"/>
      <w:marLeft w:val="0"/>
      <w:marRight w:val="0"/>
      <w:marTop w:val="0"/>
      <w:marBottom w:val="0"/>
      <w:divBdr>
        <w:top w:val="none" w:sz="0" w:space="0" w:color="auto"/>
        <w:left w:val="none" w:sz="0" w:space="0" w:color="auto"/>
        <w:bottom w:val="none" w:sz="0" w:space="0" w:color="auto"/>
        <w:right w:val="none" w:sz="0" w:space="0" w:color="auto"/>
      </w:divBdr>
    </w:div>
    <w:div w:id="1518999739">
      <w:bodyDiv w:val="1"/>
      <w:marLeft w:val="0"/>
      <w:marRight w:val="0"/>
      <w:marTop w:val="0"/>
      <w:marBottom w:val="0"/>
      <w:divBdr>
        <w:top w:val="none" w:sz="0" w:space="0" w:color="auto"/>
        <w:left w:val="none" w:sz="0" w:space="0" w:color="auto"/>
        <w:bottom w:val="none" w:sz="0" w:space="0" w:color="auto"/>
        <w:right w:val="none" w:sz="0" w:space="0" w:color="auto"/>
      </w:divBdr>
    </w:div>
    <w:div w:id="1535075608">
      <w:bodyDiv w:val="1"/>
      <w:marLeft w:val="0"/>
      <w:marRight w:val="0"/>
      <w:marTop w:val="0"/>
      <w:marBottom w:val="0"/>
      <w:divBdr>
        <w:top w:val="none" w:sz="0" w:space="0" w:color="auto"/>
        <w:left w:val="none" w:sz="0" w:space="0" w:color="auto"/>
        <w:bottom w:val="none" w:sz="0" w:space="0" w:color="auto"/>
        <w:right w:val="none" w:sz="0" w:space="0" w:color="auto"/>
      </w:divBdr>
    </w:div>
    <w:div w:id="1582372196">
      <w:bodyDiv w:val="1"/>
      <w:marLeft w:val="0"/>
      <w:marRight w:val="0"/>
      <w:marTop w:val="0"/>
      <w:marBottom w:val="0"/>
      <w:divBdr>
        <w:top w:val="none" w:sz="0" w:space="0" w:color="auto"/>
        <w:left w:val="none" w:sz="0" w:space="0" w:color="auto"/>
        <w:bottom w:val="none" w:sz="0" w:space="0" w:color="auto"/>
        <w:right w:val="none" w:sz="0" w:space="0" w:color="auto"/>
      </w:divBdr>
    </w:div>
    <w:div w:id="1633631572">
      <w:bodyDiv w:val="1"/>
      <w:marLeft w:val="0"/>
      <w:marRight w:val="0"/>
      <w:marTop w:val="0"/>
      <w:marBottom w:val="0"/>
      <w:divBdr>
        <w:top w:val="none" w:sz="0" w:space="0" w:color="auto"/>
        <w:left w:val="none" w:sz="0" w:space="0" w:color="auto"/>
        <w:bottom w:val="none" w:sz="0" w:space="0" w:color="auto"/>
        <w:right w:val="none" w:sz="0" w:space="0" w:color="auto"/>
      </w:divBdr>
      <w:divsChild>
        <w:div w:id="1261109611">
          <w:marLeft w:val="0"/>
          <w:marRight w:val="0"/>
          <w:marTop w:val="0"/>
          <w:marBottom w:val="0"/>
          <w:divBdr>
            <w:top w:val="none" w:sz="0" w:space="0" w:color="auto"/>
            <w:left w:val="none" w:sz="0" w:space="0" w:color="auto"/>
            <w:bottom w:val="none" w:sz="0" w:space="0" w:color="auto"/>
            <w:right w:val="none" w:sz="0" w:space="0" w:color="auto"/>
          </w:divBdr>
          <w:divsChild>
            <w:div w:id="486940773">
              <w:marLeft w:val="0"/>
              <w:marRight w:val="0"/>
              <w:marTop w:val="0"/>
              <w:marBottom w:val="0"/>
              <w:divBdr>
                <w:top w:val="none" w:sz="0" w:space="0" w:color="auto"/>
                <w:left w:val="none" w:sz="0" w:space="0" w:color="auto"/>
                <w:bottom w:val="none" w:sz="0" w:space="0" w:color="auto"/>
                <w:right w:val="none" w:sz="0" w:space="0" w:color="auto"/>
              </w:divBdr>
              <w:divsChild>
                <w:div w:id="178785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14034">
      <w:bodyDiv w:val="1"/>
      <w:marLeft w:val="0"/>
      <w:marRight w:val="0"/>
      <w:marTop w:val="0"/>
      <w:marBottom w:val="0"/>
      <w:divBdr>
        <w:top w:val="none" w:sz="0" w:space="0" w:color="auto"/>
        <w:left w:val="none" w:sz="0" w:space="0" w:color="auto"/>
        <w:bottom w:val="none" w:sz="0" w:space="0" w:color="auto"/>
        <w:right w:val="none" w:sz="0" w:space="0" w:color="auto"/>
      </w:divBdr>
    </w:div>
    <w:div w:id="1870412803">
      <w:bodyDiv w:val="1"/>
      <w:marLeft w:val="0"/>
      <w:marRight w:val="0"/>
      <w:marTop w:val="0"/>
      <w:marBottom w:val="0"/>
      <w:divBdr>
        <w:top w:val="none" w:sz="0" w:space="0" w:color="auto"/>
        <w:left w:val="none" w:sz="0" w:space="0" w:color="auto"/>
        <w:bottom w:val="none" w:sz="0" w:space="0" w:color="auto"/>
        <w:right w:val="none" w:sz="0" w:space="0" w:color="auto"/>
      </w:divBdr>
    </w:div>
    <w:div w:id="1907497720">
      <w:bodyDiv w:val="1"/>
      <w:marLeft w:val="0"/>
      <w:marRight w:val="0"/>
      <w:marTop w:val="0"/>
      <w:marBottom w:val="0"/>
      <w:divBdr>
        <w:top w:val="none" w:sz="0" w:space="0" w:color="auto"/>
        <w:left w:val="none" w:sz="0" w:space="0" w:color="auto"/>
        <w:bottom w:val="none" w:sz="0" w:space="0" w:color="auto"/>
        <w:right w:val="none" w:sz="0" w:space="0" w:color="auto"/>
      </w:divBdr>
    </w:div>
    <w:div w:id="1939947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002/sim.3107"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9299F-4723-469E-9C71-C7754EDB0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44</Pages>
  <Words>26642</Words>
  <Characters>151865</Characters>
  <Application>Microsoft Office Word</Application>
  <DocSecurity>0</DocSecurity>
  <Lines>1265</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Sebastian Fierro Zamora</dc:creator>
  <cp:keywords/>
  <dc:description/>
  <cp:lastModifiedBy>Rowe, Francisco</cp:lastModifiedBy>
  <cp:revision>5</cp:revision>
  <cp:lastPrinted>2024-07-05T17:19:00Z</cp:lastPrinted>
  <dcterms:created xsi:type="dcterms:W3CDTF">2024-10-08T14:56:00Z</dcterms:created>
  <dcterms:modified xsi:type="dcterms:W3CDTF">2024-10-17T21:45:00Z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id="Qcz8DRkd"/&gt;&lt;style id="http://www.zotero.org/styles/apa" locale="en-GB" hasBibliography="1" bibliographyStyleHasBeenSet="1"/&gt;&lt;prefs&gt;&lt;pref name="fieldType" value="Field"/&gt;&lt;/prefs&gt;&lt;/data&gt;</vt:lpwstr>
  </property>
</Properties>
</file>